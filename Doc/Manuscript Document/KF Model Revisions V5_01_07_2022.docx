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1FBF9A" w14:textId="77777777" w:rsidR="00293B23" w:rsidRPr="00F64F97" w:rsidRDefault="001F56F9" w:rsidP="002E1428">
      <w:pPr>
        <w:spacing w:after="120"/>
        <w:jc w:val="center"/>
        <w:rPr>
          <w:b/>
          <w:sz w:val="28"/>
          <w:szCs w:val="28"/>
        </w:rPr>
      </w:pPr>
      <w:r w:rsidRPr="00F64F97">
        <w:rPr>
          <w:b/>
          <w:sz w:val="28"/>
          <w:szCs w:val="28"/>
        </w:rPr>
        <w:t>Mathematical Analysis of Robustness of Oscillation</w:t>
      </w:r>
      <w:r w:rsidR="00293B23" w:rsidRPr="00F64F97">
        <w:rPr>
          <w:b/>
          <w:sz w:val="28"/>
          <w:szCs w:val="28"/>
        </w:rPr>
        <w:t>s</w:t>
      </w:r>
      <w:r w:rsidRPr="00F64F97">
        <w:rPr>
          <w:b/>
          <w:sz w:val="28"/>
          <w:szCs w:val="28"/>
        </w:rPr>
        <w:t xml:space="preserve"> in Models </w:t>
      </w:r>
    </w:p>
    <w:p w14:paraId="62F94322" w14:textId="7FCE4672" w:rsidR="00775821" w:rsidRPr="00F64F97" w:rsidRDefault="001F56F9" w:rsidP="002E1428">
      <w:pPr>
        <w:jc w:val="center"/>
        <w:rPr>
          <w:b/>
          <w:sz w:val="28"/>
          <w:szCs w:val="28"/>
        </w:rPr>
      </w:pPr>
      <w:r w:rsidRPr="00F64F97">
        <w:rPr>
          <w:b/>
          <w:sz w:val="28"/>
          <w:szCs w:val="28"/>
        </w:rPr>
        <w:t xml:space="preserve">of </w:t>
      </w:r>
      <w:r w:rsidR="009F0E9B" w:rsidRPr="00F64F97">
        <w:rPr>
          <w:b/>
          <w:sz w:val="28"/>
          <w:szCs w:val="28"/>
        </w:rPr>
        <w:t xml:space="preserve">the </w:t>
      </w:r>
      <w:r w:rsidRPr="00F64F97">
        <w:rPr>
          <w:b/>
          <w:sz w:val="28"/>
          <w:szCs w:val="28"/>
        </w:rPr>
        <w:t xml:space="preserve">Mammalian Circadian </w:t>
      </w:r>
      <w:r w:rsidR="00293B23" w:rsidRPr="00F64F97">
        <w:rPr>
          <w:b/>
          <w:sz w:val="28"/>
          <w:szCs w:val="28"/>
        </w:rPr>
        <w:t>Clock</w:t>
      </w:r>
    </w:p>
    <w:p w14:paraId="277185F1" w14:textId="551D5F82" w:rsidR="00293B23" w:rsidRPr="00F64F97" w:rsidRDefault="003A4D75" w:rsidP="002E1428">
      <w:pPr>
        <w:spacing w:after="120"/>
        <w:jc w:val="center"/>
        <w:rPr>
          <w:b/>
          <w:szCs w:val="24"/>
        </w:rPr>
      </w:pPr>
      <w:r w:rsidRPr="00F64F97">
        <w:rPr>
          <w:b/>
          <w:szCs w:val="24"/>
        </w:rPr>
        <w:t>Short title: Robustness of Oscillation</w:t>
      </w:r>
      <w:r w:rsidR="00E942D8" w:rsidRPr="00F64F97">
        <w:rPr>
          <w:b/>
          <w:szCs w:val="24"/>
        </w:rPr>
        <w:t>s</w:t>
      </w:r>
      <w:r w:rsidRPr="00F64F97">
        <w:rPr>
          <w:b/>
          <w:szCs w:val="24"/>
        </w:rPr>
        <w:t xml:space="preserve"> in Models of</w:t>
      </w:r>
      <w:r w:rsidR="00E942D8" w:rsidRPr="00F64F97">
        <w:rPr>
          <w:b/>
          <w:szCs w:val="24"/>
        </w:rPr>
        <w:t xml:space="preserve"> the</w:t>
      </w:r>
      <w:r w:rsidRPr="00F64F97">
        <w:rPr>
          <w:b/>
          <w:szCs w:val="24"/>
        </w:rPr>
        <w:t xml:space="preserve"> Mammalian Circadian Clock</w:t>
      </w:r>
    </w:p>
    <w:p w14:paraId="4DDDAA1F" w14:textId="77777777" w:rsidR="003A4D75" w:rsidRPr="00F64F97" w:rsidRDefault="003A4D75" w:rsidP="002E1428">
      <w:pPr>
        <w:spacing w:after="120"/>
        <w:jc w:val="center"/>
        <w:rPr>
          <w:sz w:val="28"/>
          <w:szCs w:val="28"/>
        </w:rPr>
      </w:pPr>
    </w:p>
    <w:p w14:paraId="6C0C08A7" w14:textId="711ECBBB" w:rsidR="00093838" w:rsidRPr="00F64F97" w:rsidRDefault="00FC1083" w:rsidP="002E1428">
      <w:pPr>
        <w:spacing w:after="120"/>
        <w:jc w:val="center"/>
        <w:rPr>
          <w:szCs w:val="24"/>
          <w:vertAlign w:val="superscript"/>
        </w:rPr>
      </w:pPr>
      <w:r w:rsidRPr="00F64F97">
        <w:rPr>
          <w:szCs w:val="24"/>
        </w:rPr>
        <w:t>Xiangyu Yao</w:t>
      </w:r>
      <w:proofErr w:type="gramStart"/>
      <w:r>
        <w:rPr>
          <w:szCs w:val="24"/>
          <w:vertAlign w:val="superscript"/>
        </w:rPr>
        <w:t>1</w:t>
      </w:r>
      <w:r w:rsidRPr="00F64F97">
        <w:rPr>
          <w:szCs w:val="24"/>
          <w:vertAlign w:val="superscript"/>
        </w:rPr>
        <w:t>,#</w:t>
      </w:r>
      <w:proofErr w:type="gramEnd"/>
      <w:r w:rsidRPr="00F64F97">
        <w:rPr>
          <w:szCs w:val="24"/>
        </w:rPr>
        <w:t xml:space="preserve">, </w:t>
      </w:r>
      <w:r w:rsidR="00B1793A" w:rsidRPr="00F64F97">
        <w:rPr>
          <w:szCs w:val="24"/>
        </w:rPr>
        <w:t>Ben</w:t>
      </w:r>
      <w:r w:rsidR="00064F72" w:rsidRPr="00F64F97">
        <w:rPr>
          <w:szCs w:val="24"/>
        </w:rPr>
        <w:t>jamin</w:t>
      </w:r>
      <w:r w:rsidR="0089606F" w:rsidRPr="00F64F97">
        <w:rPr>
          <w:szCs w:val="24"/>
        </w:rPr>
        <w:t xml:space="preserve"> L.</w:t>
      </w:r>
      <w:r w:rsidR="00B1793A" w:rsidRPr="00F64F97">
        <w:rPr>
          <w:szCs w:val="24"/>
        </w:rPr>
        <w:t xml:space="preserve"> </w:t>
      </w:r>
      <w:r w:rsidRPr="00F64F97">
        <w:rPr>
          <w:szCs w:val="24"/>
        </w:rPr>
        <w:t>Heidebrecht</w:t>
      </w:r>
      <w:r>
        <w:rPr>
          <w:szCs w:val="24"/>
          <w:vertAlign w:val="superscript"/>
        </w:rPr>
        <w:t>2</w:t>
      </w:r>
      <w:r w:rsidR="00452A98" w:rsidRPr="00F64F97">
        <w:rPr>
          <w:szCs w:val="24"/>
          <w:vertAlign w:val="superscript"/>
        </w:rPr>
        <w:t>,#</w:t>
      </w:r>
      <w:r w:rsidR="00093838" w:rsidRPr="00F64F97">
        <w:rPr>
          <w:szCs w:val="24"/>
        </w:rPr>
        <w:t xml:space="preserve">, Jing </w:t>
      </w:r>
      <w:r w:rsidRPr="00F64F97">
        <w:rPr>
          <w:szCs w:val="24"/>
        </w:rPr>
        <w:t>Chen</w:t>
      </w:r>
      <w:r>
        <w:rPr>
          <w:szCs w:val="24"/>
          <w:vertAlign w:val="superscript"/>
        </w:rPr>
        <w:t>2</w:t>
      </w:r>
      <w:r w:rsidR="00D77D78" w:rsidRPr="00F64F97">
        <w:rPr>
          <w:szCs w:val="24"/>
          <w:vertAlign w:val="superscript"/>
        </w:rPr>
        <w:t>,</w:t>
      </w:r>
      <w:r w:rsidR="002F6BBE" w:rsidRPr="00F64F97">
        <w:rPr>
          <w:szCs w:val="24"/>
          <w:vertAlign w:val="superscript"/>
        </w:rPr>
        <w:t>3,4</w:t>
      </w:r>
      <w:r w:rsidR="0037580C" w:rsidRPr="00F64F97">
        <w:rPr>
          <w:szCs w:val="24"/>
          <w:vertAlign w:val="superscript"/>
        </w:rPr>
        <w:t>,*</w:t>
      </w:r>
      <w:r w:rsidR="00093838" w:rsidRPr="00F64F97">
        <w:rPr>
          <w:szCs w:val="24"/>
        </w:rPr>
        <w:t>, &amp; John</w:t>
      </w:r>
      <w:r w:rsidR="00064F72" w:rsidRPr="00F64F97">
        <w:rPr>
          <w:szCs w:val="24"/>
        </w:rPr>
        <w:t xml:space="preserve"> J.</w:t>
      </w:r>
      <w:r w:rsidR="00093838" w:rsidRPr="00F64F97">
        <w:rPr>
          <w:szCs w:val="24"/>
        </w:rPr>
        <w:t xml:space="preserve"> </w:t>
      </w:r>
      <w:r w:rsidRPr="00F64F97">
        <w:rPr>
          <w:szCs w:val="24"/>
        </w:rPr>
        <w:t>Tyson</w:t>
      </w:r>
      <w:r>
        <w:rPr>
          <w:szCs w:val="24"/>
          <w:vertAlign w:val="superscript"/>
        </w:rPr>
        <w:t>2</w:t>
      </w:r>
      <w:r w:rsidR="00D77D78" w:rsidRPr="00F64F97">
        <w:rPr>
          <w:szCs w:val="24"/>
          <w:vertAlign w:val="superscript"/>
        </w:rPr>
        <w:t>,</w:t>
      </w:r>
      <w:r w:rsidR="002F6BBE" w:rsidRPr="00F64F97">
        <w:rPr>
          <w:szCs w:val="24"/>
          <w:vertAlign w:val="superscript"/>
        </w:rPr>
        <w:t>3,4</w:t>
      </w:r>
      <w:r w:rsidR="00BF29D2" w:rsidRPr="00F64F97">
        <w:rPr>
          <w:szCs w:val="24"/>
          <w:vertAlign w:val="superscript"/>
        </w:rPr>
        <w:t>,*</w:t>
      </w:r>
    </w:p>
    <w:p w14:paraId="2BEB5FFD" w14:textId="77777777" w:rsidR="00293B23" w:rsidRPr="00F64F97" w:rsidRDefault="00293B23" w:rsidP="002E1428">
      <w:pPr>
        <w:spacing w:after="120"/>
        <w:jc w:val="center"/>
        <w:rPr>
          <w:szCs w:val="24"/>
          <w:vertAlign w:val="superscript"/>
        </w:rPr>
      </w:pPr>
    </w:p>
    <w:p w14:paraId="7123801B" w14:textId="5BCEC21F" w:rsidR="00FC1083" w:rsidRPr="00F64F97" w:rsidRDefault="00FC1083" w:rsidP="00FC1083">
      <w:pPr>
        <w:spacing w:after="120"/>
        <w:rPr>
          <w:szCs w:val="24"/>
        </w:rPr>
      </w:pPr>
      <w:r>
        <w:rPr>
          <w:szCs w:val="24"/>
          <w:vertAlign w:val="superscript"/>
        </w:rPr>
        <w:t>1</w:t>
      </w:r>
      <w:r w:rsidRPr="00F64F97">
        <w:rPr>
          <w:szCs w:val="24"/>
        </w:rPr>
        <w:t>Graduate Program in Genetics, Bioinformatics and Computational Biology, Virginia Tech, Blacksburg, VA 24061.</w:t>
      </w:r>
    </w:p>
    <w:p w14:paraId="1A12F573" w14:textId="05C71EBA" w:rsidR="00293B23" w:rsidRPr="00F64F97" w:rsidRDefault="00FC1083" w:rsidP="002E1428">
      <w:pPr>
        <w:spacing w:after="120"/>
        <w:rPr>
          <w:szCs w:val="24"/>
        </w:rPr>
      </w:pPr>
      <w:r>
        <w:rPr>
          <w:szCs w:val="24"/>
          <w:vertAlign w:val="superscript"/>
        </w:rPr>
        <w:t>2</w:t>
      </w:r>
      <w:r w:rsidRPr="00F64F97">
        <w:rPr>
          <w:szCs w:val="24"/>
        </w:rPr>
        <w:t xml:space="preserve">Division </w:t>
      </w:r>
      <w:r w:rsidR="009C09D0" w:rsidRPr="00F64F97">
        <w:rPr>
          <w:szCs w:val="24"/>
        </w:rPr>
        <w:t xml:space="preserve">of Systems Biology, Virginia Tech, Blacksburg, VA 24061.  </w:t>
      </w:r>
    </w:p>
    <w:p w14:paraId="4751AB67" w14:textId="399F6083" w:rsidR="00093838" w:rsidRPr="00F64F97" w:rsidRDefault="002F6BBE" w:rsidP="002E1428">
      <w:pPr>
        <w:spacing w:after="120"/>
        <w:rPr>
          <w:szCs w:val="24"/>
        </w:rPr>
      </w:pPr>
      <w:r w:rsidRPr="00F64F97">
        <w:rPr>
          <w:szCs w:val="24"/>
          <w:vertAlign w:val="superscript"/>
        </w:rPr>
        <w:t>3</w:t>
      </w:r>
      <w:r w:rsidRPr="00F64F97">
        <w:rPr>
          <w:szCs w:val="24"/>
        </w:rPr>
        <w:t xml:space="preserve">Department </w:t>
      </w:r>
      <w:r w:rsidR="00093838" w:rsidRPr="00F64F97">
        <w:rPr>
          <w:szCs w:val="24"/>
        </w:rPr>
        <w:t xml:space="preserve">of Biological Sciences, Virginia </w:t>
      </w:r>
      <w:r w:rsidR="009C09D0" w:rsidRPr="00F64F97">
        <w:rPr>
          <w:szCs w:val="24"/>
        </w:rPr>
        <w:t>Tech</w:t>
      </w:r>
      <w:r w:rsidR="00093838" w:rsidRPr="00F64F97">
        <w:rPr>
          <w:szCs w:val="24"/>
        </w:rPr>
        <w:t>, Blacksburg, VA, 24061</w:t>
      </w:r>
    </w:p>
    <w:p w14:paraId="39A8FF63" w14:textId="512E311F" w:rsidR="003A4D75" w:rsidRPr="00F64F97" w:rsidRDefault="002F6BBE" w:rsidP="002E1428">
      <w:pPr>
        <w:spacing w:after="120"/>
        <w:rPr>
          <w:szCs w:val="24"/>
        </w:rPr>
      </w:pPr>
      <w:r w:rsidRPr="00F64F97">
        <w:rPr>
          <w:szCs w:val="24"/>
          <w:vertAlign w:val="superscript"/>
        </w:rPr>
        <w:t>4</w:t>
      </w:r>
      <w:r w:rsidRPr="00F64F97">
        <w:rPr>
          <w:szCs w:val="24"/>
        </w:rPr>
        <w:t xml:space="preserve">Fralin </w:t>
      </w:r>
      <w:r w:rsidR="003A4D75" w:rsidRPr="00F64F97">
        <w:rPr>
          <w:szCs w:val="24"/>
        </w:rPr>
        <w:t>Life Sciences Institute, Virginia Tech, Blacksburg, VA, 24061</w:t>
      </w:r>
    </w:p>
    <w:p w14:paraId="1C8DF755" w14:textId="3AAC7651" w:rsidR="00452A98" w:rsidRPr="00F64F97" w:rsidRDefault="00452A98" w:rsidP="002E1428">
      <w:pPr>
        <w:spacing w:after="120"/>
        <w:rPr>
          <w:szCs w:val="24"/>
        </w:rPr>
      </w:pPr>
      <w:r w:rsidRPr="00F64F97">
        <w:rPr>
          <w:szCs w:val="24"/>
          <w:vertAlign w:val="superscript"/>
        </w:rPr>
        <w:t>#</w:t>
      </w:r>
      <w:r w:rsidRPr="00F64F97">
        <w:rPr>
          <w:szCs w:val="24"/>
        </w:rPr>
        <w:t xml:space="preserve"> Co-first authors.</w:t>
      </w:r>
    </w:p>
    <w:p w14:paraId="4148017D" w14:textId="66CEF678" w:rsidR="002915CA" w:rsidRPr="00F64F97" w:rsidRDefault="00BF29D2" w:rsidP="002E1428">
      <w:pPr>
        <w:rPr>
          <w:szCs w:val="24"/>
        </w:rPr>
      </w:pPr>
      <w:r w:rsidRPr="00F64F97">
        <w:rPr>
          <w:szCs w:val="24"/>
        </w:rPr>
        <w:t>* C</w:t>
      </w:r>
      <w:r w:rsidR="0037580C" w:rsidRPr="00F64F97">
        <w:rPr>
          <w:szCs w:val="24"/>
        </w:rPr>
        <w:t>o-c</w:t>
      </w:r>
      <w:r w:rsidRPr="00F64F97">
        <w:rPr>
          <w:szCs w:val="24"/>
        </w:rPr>
        <w:t>orresponding author</w:t>
      </w:r>
      <w:r w:rsidR="0037580C" w:rsidRPr="00F64F97">
        <w:rPr>
          <w:szCs w:val="24"/>
        </w:rPr>
        <w:t>s</w:t>
      </w:r>
      <w:r w:rsidRPr="00F64F97">
        <w:rPr>
          <w:szCs w:val="24"/>
        </w:rPr>
        <w:t>. Email:</w:t>
      </w:r>
      <w:r w:rsidR="0037580C" w:rsidRPr="00F64F97">
        <w:rPr>
          <w:szCs w:val="24"/>
        </w:rPr>
        <w:t xml:space="preserve"> </w:t>
      </w:r>
      <w:hyperlink r:id="rId8" w:history="1">
        <w:r w:rsidR="0037580C" w:rsidRPr="00F64F97">
          <w:rPr>
            <w:rStyle w:val="Hyperlink"/>
            <w:szCs w:val="24"/>
          </w:rPr>
          <w:t>chenjing@vt.edu</w:t>
        </w:r>
      </w:hyperlink>
      <w:r w:rsidR="0037580C" w:rsidRPr="00F64F97">
        <w:rPr>
          <w:szCs w:val="24"/>
        </w:rPr>
        <w:t xml:space="preserve">, </w:t>
      </w:r>
      <w:hyperlink r:id="rId9" w:history="1">
        <w:r w:rsidR="0037580C" w:rsidRPr="00F64F97">
          <w:rPr>
            <w:rStyle w:val="Hyperlink"/>
            <w:szCs w:val="24"/>
          </w:rPr>
          <w:t>tyson@vt.edu</w:t>
        </w:r>
      </w:hyperlink>
      <w:r w:rsidR="0037580C" w:rsidRPr="00F64F97">
        <w:rPr>
          <w:szCs w:val="24"/>
        </w:rPr>
        <w:t xml:space="preserve"> </w:t>
      </w:r>
    </w:p>
    <w:p w14:paraId="70C9085F" w14:textId="77777777" w:rsidR="00293B23" w:rsidRPr="00F64F97" w:rsidRDefault="00293B23" w:rsidP="002E1428">
      <w:pPr>
        <w:rPr>
          <w:szCs w:val="24"/>
        </w:rPr>
      </w:pPr>
    </w:p>
    <w:p w14:paraId="5B5DDFC1" w14:textId="57D7B6DC" w:rsidR="00177829" w:rsidRDefault="00293B23" w:rsidP="002E1428">
      <w:pPr>
        <w:rPr>
          <w:szCs w:val="24"/>
        </w:rPr>
      </w:pPr>
      <w:r w:rsidRPr="00F64F97">
        <w:rPr>
          <w:b/>
          <w:szCs w:val="24"/>
        </w:rPr>
        <w:t xml:space="preserve">Keywords: </w:t>
      </w:r>
      <w:r w:rsidR="00064F72" w:rsidRPr="00F64F97">
        <w:rPr>
          <w:szCs w:val="24"/>
        </w:rPr>
        <w:t>mathematical model; circadian rhythm;</w:t>
      </w:r>
      <w:r w:rsidRPr="00F64F97">
        <w:rPr>
          <w:szCs w:val="24"/>
        </w:rPr>
        <w:t xml:space="preserve"> </w:t>
      </w:r>
      <w:r w:rsidR="00064F72" w:rsidRPr="00F64F97">
        <w:rPr>
          <w:szCs w:val="24"/>
        </w:rPr>
        <w:t>circadian clock;</w:t>
      </w:r>
      <w:r w:rsidR="003A4D75" w:rsidRPr="00F64F97">
        <w:rPr>
          <w:szCs w:val="24"/>
        </w:rPr>
        <w:t xml:space="preserve"> </w:t>
      </w:r>
      <w:r w:rsidRPr="00F64F97">
        <w:rPr>
          <w:szCs w:val="24"/>
        </w:rPr>
        <w:t>bifurcation diagrams</w:t>
      </w:r>
    </w:p>
    <w:p w14:paraId="098EF6A8" w14:textId="77777777" w:rsidR="00F64F97" w:rsidRPr="00F64F97" w:rsidRDefault="00F64F97" w:rsidP="002E1428">
      <w:pPr>
        <w:rPr>
          <w:szCs w:val="24"/>
        </w:rPr>
      </w:pPr>
    </w:p>
    <w:p w14:paraId="6622207E" w14:textId="10ABB025" w:rsidR="00F64F97" w:rsidRDefault="00F64F97" w:rsidP="00F64F97">
      <w:pPr>
        <w:spacing w:after="160" w:line="259" w:lineRule="auto"/>
        <w:jc w:val="center"/>
        <w:rPr>
          <w:color w:val="FF0000"/>
          <w:szCs w:val="24"/>
        </w:rPr>
      </w:pPr>
      <w:r w:rsidRPr="00F64F97">
        <w:rPr>
          <w:color w:val="FF0000"/>
          <w:szCs w:val="24"/>
        </w:rPr>
        <w:t xml:space="preserve">Red Text: needs </w:t>
      </w:r>
      <w:r w:rsidR="0058516D">
        <w:rPr>
          <w:color w:val="FF0000"/>
          <w:szCs w:val="24"/>
        </w:rPr>
        <w:t xml:space="preserve">possible </w:t>
      </w:r>
      <w:r w:rsidRPr="00F64F97">
        <w:rPr>
          <w:color w:val="FF0000"/>
          <w:szCs w:val="24"/>
        </w:rPr>
        <w:t>rewriting.</w:t>
      </w:r>
    </w:p>
    <w:p w14:paraId="14CF8DC6" w14:textId="77777777" w:rsidR="00F64F97" w:rsidRPr="00F64F97" w:rsidRDefault="00F64F97" w:rsidP="00F64F97">
      <w:pPr>
        <w:spacing w:after="160" w:line="259" w:lineRule="auto"/>
        <w:rPr>
          <w:color w:val="FF0000"/>
          <w:szCs w:val="24"/>
        </w:rPr>
      </w:pPr>
    </w:p>
    <w:p w14:paraId="3523751F" w14:textId="64E4C9C5" w:rsidR="00F64F97" w:rsidRDefault="00BE2FE8" w:rsidP="00F64F97">
      <w:pPr>
        <w:spacing w:after="160" w:line="259" w:lineRule="auto"/>
        <w:jc w:val="center"/>
        <w:rPr>
          <w:b/>
          <w:szCs w:val="24"/>
        </w:rPr>
      </w:pPr>
      <w:r>
        <w:rPr>
          <w:b/>
          <w:szCs w:val="24"/>
        </w:rPr>
        <w:t xml:space="preserve">Version </w:t>
      </w:r>
      <w:r w:rsidR="0058516D">
        <w:rPr>
          <w:b/>
          <w:szCs w:val="24"/>
        </w:rPr>
        <w:t>5</w:t>
      </w:r>
      <w:r w:rsidR="00F64F97">
        <w:rPr>
          <w:b/>
          <w:szCs w:val="24"/>
        </w:rPr>
        <w:t xml:space="preserve">: </w:t>
      </w:r>
      <w:r w:rsidR="0058516D">
        <w:rPr>
          <w:b/>
          <w:szCs w:val="24"/>
        </w:rPr>
        <w:t>2 January 2022</w:t>
      </w:r>
      <w:r w:rsidR="00F64F97">
        <w:rPr>
          <w:b/>
          <w:szCs w:val="24"/>
        </w:rPr>
        <w:br w:type="page"/>
      </w:r>
    </w:p>
    <w:p w14:paraId="17528D36" w14:textId="4DC90DCE" w:rsidR="00CF6120" w:rsidRPr="00F64F97" w:rsidRDefault="00093838" w:rsidP="002E1428">
      <w:pPr>
        <w:rPr>
          <w:szCs w:val="24"/>
        </w:rPr>
      </w:pPr>
      <w:r w:rsidRPr="00F64F97">
        <w:rPr>
          <w:b/>
          <w:szCs w:val="24"/>
        </w:rPr>
        <w:lastRenderedPageBreak/>
        <w:t>ABSTRACT</w:t>
      </w:r>
    </w:p>
    <w:p w14:paraId="7C3E1770" w14:textId="3A7D6EB2" w:rsidR="00B60513" w:rsidRDefault="00D903C2" w:rsidP="00AD564D">
      <w:pPr>
        <w:jc w:val="both"/>
      </w:pPr>
      <w:r w:rsidRPr="00F64F97">
        <w:rPr>
          <w:rFonts w:cstheme="minorHAnsi"/>
          <w:bCs/>
          <w:szCs w:val="24"/>
        </w:rPr>
        <w:t>C</w:t>
      </w:r>
      <w:r w:rsidR="00B60513" w:rsidRPr="00F64F97">
        <w:rPr>
          <w:rFonts w:cstheme="minorHAnsi"/>
          <w:bCs/>
          <w:szCs w:val="24"/>
        </w:rPr>
        <w:t xml:space="preserve">ircadian </w:t>
      </w:r>
      <w:r w:rsidR="00655EDD" w:rsidRPr="00F64F97">
        <w:rPr>
          <w:rFonts w:cstheme="minorHAnsi"/>
          <w:bCs/>
          <w:szCs w:val="24"/>
        </w:rPr>
        <w:t xml:space="preserve">rhythms </w:t>
      </w:r>
      <w:r w:rsidRPr="00F64F97">
        <w:rPr>
          <w:rFonts w:cstheme="minorHAnsi"/>
          <w:bCs/>
          <w:szCs w:val="24"/>
        </w:rPr>
        <w:t xml:space="preserve">in a wide range of organisms </w:t>
      </w:r>
      <w:r w:rsidR="00655EDD" w:rsidRPr="00F64F97">
        <w:rPr>
          <w:rFonts w:cstheme="minorHAnsi"/>
          <w:bCs/>
          <w:szCs w:val="24"/>
        </w:rPr>
        <w:t xml:space="preserve">are mediated by </w:t>
      </w:r>
      <w:r w:rsidR="002E1428" w:rsidRPr="00F64F97">
        <w:rPr>
          <w:rFonts w:cstheme="minorHAnsi"/>
          <w:bCs/>
          <w:szCs w:val="24"/>
        </w:rPr>
        <w:t>molecular</w:t>
      </w:r>
      <w:r w:rsidR="003A4D75" w:rsidRPr="00F64F97">
        <w:rPr>
          <w:rFonts w:cstheme="minorHAnsi"/>
          <w:bCs/>
          <w:szCs w:val="24"/>
        </w:rPr>
        <w:t xml:space="preserve"> </w:t>
      </w:r>
      <w:r w:rsidR="00655EDD" w:rsidRPr="00F64F97">
        <w:rPr>
          <w:rFonts w:cstheme="minorHAnsi"/>
          <w:bCs/>
          <w:szCs w:val="24"/>
        </w:rPr>
        <w:t>mechanism</w:t>
      </w:r>
      <w:r w:rsidRPr="00F64F97">
        <w:rPr>
          <w:rFonts w:cstheme="minorHAnsi"/>
          <w:bCs/>
          <w:szCs w:val="24"/>
        </w:rPr>
        <w:t>s</w:t>
      </w:r>
      <w:r w:rsidR="00655EDD" w:rsidRPr="00F64F97">
        <w:rPr>
          <w:rFonts w:cstheme="minorHAnsi"/>
          <w:bCs/>
          <w:szCs w:val="24"/>
        </w:rPr>
        <w:t xml:space="preserve"> based on transcription-translation feedback</w:t>
      </w:r>
      <w:r w:rsidR="001F56F9" w:rsidRPr="00F64F97">
        <w:rPr>
          <w:rFonts w:cstheme="minorHAnsi"/>
          <w:bCs/>
          <w:szCs w:val="24"/>
        </w:rPr>
        <w:t xml:space="preserve">. In this </w:t>
      </w:r>
      <w:r w:rsidR="008C04B1" w:rsidRPr="00F64F97">
        <w:rPr>
          <w:rFonts w:cstheme="minorHAnsi"/>
          <w:bCs/>
          <w:szCs w:val="24"/>
        </w:rPr>
        <w:t>paper</w:t>
      </w:r>
      <w:r w:rsidR="001F56F9" w:rsidRPr="00F64F97">
        <w:rPr>
          <w:rFonts w:cstheme="minorHAnsi"/>
          <w:bCs/>
          <w:szCs w:val="24"/>
        </w:rPr>
        <w:t xml:space="preserve">, we use bifurcation theory to explore </w:t>
      </w:r>
      <w:r w:rsidR="00293B23" w:rsidRPr="00F64F97">
        <w:rPr>
          <w:rFonts w:cstheme="minorHAnsi"/>
          <w:bCs/>
          <w:szCs w:val="24"/>
        </w:rPr>
        <w:t>mathematical models</w:t>
      </w:r>
      <w:r w:rsidR="00A55FEB">
        <w:rPr>
          <w:rFonts w:cstheme="minorHAnsi"/>
          <w:bCs/>
          <w:szCs w:val="24"/>
        </w:rPr>
        <w:t xml:space="preserve"> of genetic oscillators,</w:t>
      </w:r>
      <w:r w:rsidR="00293B23" w:rsidRPr="00F64F97">
        <w:rPr>
          <w:rFonts w:cstheme="minorHAnsi"/>
          <w:bCs/>
          <w:szCs w:val="24"/>
        </w:rPr>
        <w:t xml:space="preserve"> based on </w:t>
      </w:r>
      <w:r w:rsidR="001F56F9" w:rsidRPr="00F64F97">
        <w:rPr>
          <w:rFonts w:cstheme="minorHAnsi"/>
          <w:bCs/>
          <w:szCs w:val="24"/>
        </w:rPr>
        <w:t>Kim</w:t>
      </w:r>
      <w:r w:rsidR="00293B23" w:rsidRPr="00F64F97">
        <w:rPr>
          <w:rFonts w:cstheme="minorHAnsi"/>
          <w:bCs/>
          <w:szCs w:val="24"/>
        </w:rPr>
        <w:t xml:space="preserve"> &amp; </w:t>
      </w:r>
      <w:r w:rsidR="001F56F9" w:rsidRPr="00F64F97">
        <w:rPr>
          <w:rFonts w:cstheme="minorHAnsi"/>
          <w:bCs/>
          <w:szCs w:val="24"/>
        </w:rPr>
        <w:t>Forger</w:t>
      </w:r>
      <w:r w:rsidR="00293B23" w:rsidRPr="00F64F97">
        <w:rPr>
          <w:rFonts w:cstheme="minorHAnsi"/>
          <w:bCs/>
          <w:szCs w:val="24"/>
        </w:rPr>
        <w:t>’s</w:t>
      </w:r>
      <w:r w:rsidR="001F56F9" w:rsidRPr="00F64F97">
        <w:rPr>
          <w:rFonts w:cstheme="minorHAnsi"/>
          <w:bCs/>
          <w:szCs w:val="24"/>
        </w:rPr>
        <w:t xml:space="preserve"> </w:t>
      </w:r>
      <w:r w:rsidR="00293B23" w:rsidRPr="00F64F97">
        <w:rPr>
          <w:rFonts w:cstheme="minorHAnsi"/>
          <w:bCs/>
          <w:szCs w:val="24"/>
        </w:rPr>
        <w:t xml:space="preserve">interpretation </w:t>
      </w:r>
      <w:r w:rsidR="001F56F9" w:rsidRPr="00F64F97">
        <w:rPr>
          <w:rFonts w:cstheme="minorHAnsi"/>
          <w:bCs/>
          <w:szCs w:val="24"/>
        </w:rPr>
        <w:t xml:space="preserve">of the </w:t>
      </w:r>
      <w:r w:rsidR="00293B23" w:rsidRPr="00F64F97">
        <w:rPr>
          <w:rFonts w:cstheme="minorHAnsi"/>
          <w:bCs/>
          <w:szCs w:val="24"/>
        </w:rPr>
        <w:t>circadian clock</w:t>
      </w:r>
      <w:r w:rsidR="00CE2A04">
        <w:rPr>
          <w:rFonts w:cstheme="minorHAnsi"/>
          <w:bCs/>
          <w:szCs w:val="24"/>
        </w:rPr>
        <w:t xml:space="preserve"> in mammals. At the core of t</w:t>
      </w:r>
      <w:r w:rsidR="001F56F9" w:rsidRPr="00F64F97">
        <w:rPr>
          <w:rFonts w:cstheme="minorHAnsi"/>
          <w:bCs/>
          <w:szCs w:val="24"/>
        </w:rPr>
        <w:t>he</w:t>
      </w:r>
      <w:r w:rsidR="00F5130F" w:rsidRPr="00F64F97">
        <w:rPr>
          <w:rFonts w:cstheme="minorHAnsi"/>
          <w:bCs/>
          <w:szCs w:val="24"/>
        </w:rPr>
        <w:t>ir</w:t>
      </w:r>
      <w:r w:rsidR="00293B23" w:rsidRPr="00F64F97">
        <w:rPr>
          <w:rFonts w:cstheme="minorHAnsi"/>
          <w:bCs/>
          <w:szCs w:val="24"/>
        </w:rPr>
        <w:t xml:space="preserve"> models </w:t>
      </w:r>
      <w:r w:rsidR="00CE2A04">
        <w:rPr>
          <w:rFonts w:cstheme="minorHAnsi"/>
          <w:bCs/>
          <w:szCs w:val="24"/>
        </w:rPr>
        <w:t>is</w:t>
      </w:r>
      <w:r w:rsidR="001F56F9" w:rsidRPr="00F64F97">
        <w:rPr>
          <w:rFonts w:cstheme="minorHAnsi"/>
          <w:bCs/>
          <w:szCs w:val="24"/>
        </w:rPr>
        <w:t xml:space="preserve"> a negative</w:t>
      </w:r>
      <w:r w:rsidR="00DA0606" w:rsidRPr="00F64F97">
        <w:rPr>
          <w:rFonts w:cstheme="minorHAnsi"/>
          <w:bCs/>
          <w:szCs w:val="24"/>
        </w:rPr>
        <w:t xml:space="preserve"> </w:t>
      </w:r>
      <w:r w:rsidR="001F56F9" w:rsidRPr="00F64F97">
        <w:rPr>
          <w:rFonts w:cstheme="minorHAnsi"/>
          <w:bCs/>
          <w:szCs w:val="24"/>
        </w:rPr>
        <w:t xml:space="preserve">feedback loop </w:t>
      </w:r>
      <w:r w:rsidR="00414027">
        <w:rPr>
          <w:rFonts w:cstheme="minorHAnsi"/>
          <w:bCs/>
          <w:szCs w:val="24"/>
        </w:rPr>
        <w:t>whereby</w:t>
      </w:r>
      <w:r w:rsidR="001F56F9" w:rsidRPr="00F64F97">
        <w:rPr>
          <w:rFonts w:cstheme="minorHAnsi"/>
          <w:bCs/>
          <w:szCs w:val="24"/>
        </w:rPr>
        <w:t xml:space="preserve"> </w:t>
      </w:r>
      <w:r w:rsidR="00A55FEB">
        <w:rPr>
          <w:rFonts w:cstheme="minorHAnsi"/>
          <w:bCs/>
          <w:szCs w:val="24"/>
        </w:rPr>
        <w:t>PER2</w:t>
      </w:r>
      <w:r w:rsidR="001F56F9" w:rsidRPr="00F64F97">
        <w:rPr>
          <w:rFonts w:cstheme="minorHAnsi"/>
          <w:bCs/>
          <w:szCs w:val="24"/>
        </w:rPr>
        <w:t xml:space="preserve"> protein </w:t>
      </w:r>
      <w:r w:rsidR="00414027">
        <w:rPr>
          <w:rFonts w:cstheme="minorHAnsi"/>
          <w:bCs/>
          <w:szCs w:val="24"/>
        </w:rPr>
        <w:t>binds to and inhibits its</w:t>
      </w:r>
      <w:r w:rsidR="001F56F9" w:rsidRPr="00F64F97">
        <w:rPr>
          <w:rFonts w:cstheme="minorHAnsi"/>
          <w:bCs/>
          <w:szCs w:val="24"/>
        </w:rPr>
        <w:t xml:space="preserve"> transcriptional activator</w:t>
      </w:r>
      <w:r w:rsidR="00A55FEB">
        <w:rPr>
          <w:rFonts w:cstheme="minorHAnsi"/>
          <w:bCs/>
          <w:szCs w:val="24"/>
        </w:rPr>
        <w:t>,</w:t>
      </w:r>
      <w:r w:rsidR="001F56F9" w:rsidRPr="00F64F97">
        <w:rPr>
          <w:rFonts w:cstheme="minorHAnsi"/>
          <w:bCs/>
          <w:szCs w:val="24"/>
        </w:rPr>
        <w:t xml:space="preserve"> BMAL</w:t>
      </w:r>
      <w:r w:rsidR="006B3388">
        <w:rPr>
          <w:rFonts w:cstheme="minorHAnsi"/>
          <w:bCs/>
          <w:szCs w:val="24"/>
        </w:rPr>
        <w:t>1</w:t>
      </w:r>
      <w:r w:rsidR="00DA0606" w:rsidRPr="00F64F97">
        <w:rPr>
          <w:rFonts w:cstheme="minorHAnsi"/>
          <w:bCs/>
          <w:szCs w:val="24"/>
        </w:rPr>
        <w:t>.</w:t>
      </w:r>
      <w:r w:rsidR="001F56F9" w:rsidRPr="00F64F97">
        <w:rPr>
          <w:rFonts w:cstheme="minorHAnsi"/>
          <w:bCs/>
          <w:szCs w:val="24"/>
        </w:rPr>
        <w:t xml:space="preserve"> </w:t>
      </w:r>
      <w:r w:rsidR="00414027">
        <w:rPr>
          <w:rFonts w:cstheme="minorHAnsi"/>
          <w:bCs/>
          <w:szCs w:val="24"/>
        </w:rPr>
        <w:t>F</w:t>
      </w:r>
      <w:r w:rsidR="008C04B1" w:rsidRPr="00F64F97">
        <w:rPr>
          <w:rFonts w:cstheme="minorHAnsi"/>
          <w:bCs/>
          <w:szCs w:val="24"/>
        </w:rPr>
        <w:t>or oscillations to occur, the dissociation constant of the PER</w:t>
      </w:r>
      <w:r w:rsidR="006B3388">
        <w:rPr>
          <w:rFonts w:cstheme="minorHAnsi"/>
          <w:bCs/>
          <w:szCs w:val="24"/>
        </w:rPr>
        <w:t>2</w:t>
      </w:r>
      <w:r w:rsidR="008C04B1" w:rsidRPr="00F64F97">
        <w:rPr>
          <w:rFonts w:cstheme="minorHAnsi"/>
          <w:bCs/>
          <w:szCs w:val="24"/>
        </w:rPr>
        <w:t>:BMAL</w:t>
      </w:r>
      <w:r w:rsidR="006B3388">
        <w:rPr>
          <w:rFonts w:cstheme="minorHAnsi"/>
          <w:bCs/>
          <w:szCs w:val="24"/>
        </w:rPr>
        <w:t>1</w:t>
      </w:r>
      <w:r w:rsidR="008C04B1" w:rsidRPr="00F64F97">
        <w:rPr>
          <w:rFonts w:cstheme="minorHAnsi"/>
          <w:bCs/>
          <w:szCs w:val="24"/>
        </w:rPr>
        <w:t xml:space="preserve"> complex, </w:t>
      </w:r>
      <m:oMath>
        <m:sSub>
          <m:sSubPr>
            <m:ctrlPr>
              <w:rPr>
                <w:rFonts w:ascii="Cambria Math" w:hAnsi="Cambria Math" w:cstheme="minorHAnsi"/>
                <w:bCs/>
                <w:i/>
                <w:szCs w:val="24"/>
              </w:rPr>
            </m:ctrlPr>
          </m:sSubPr>
          <m:e>
            <m:acc>
              <m:accPr>
                <m:ctrlPr>
                  <w:rPr>
                    <w:rFonts w:ascii="Cambria Math" w:hAnsi="Cambria Math" w:cstheme="minorHAnsi"/>
                    <w:bCs/>
                    <w:i/>
                    <w:szCs w:val="24"/>
                  </w:rPr>
                </m:ctrlPr>
              </m:accPr>
              <m:e>
                <m:r>
                  <w:rPr>
                    <w:rFonts w:ascii="Cambria Math" w:hAnsi="Cambria Math" w:cstheme="minorHAnsi"/>
                    <w:szCs w:val="24"/>
                  </w:rPr>
                  <m:t>K</m:t>
                </m:r>
              </m:e>
            </m:acc>
          </m:e>
          <m:sub>
            <m:r>
              <m:rPr>
                <m:nor/>
              </m:rPr>
              <w:rPr>
                <w:rFonts w:ascii="Cambria Math" w:hAnsi="Cambria Math" w:cstheme="minorHAnsi"/>
                <w:bCs/>
                <w:szCs w:val="24"/>
              </w:rPr>
              <m:t>d</m:t>
            </m:r>
          </m:sub>
        </m:sSub>
      </m:oMath>
      <w:r w:rsidR="008C04B1" w:rsidRPr="00F64F97">
        <w:rPr>
          <w:rFonts w:cstheme="minorHAnsi"/>
          <w:bCs/>
          <w:szCs w:val="24"/>
        </w:rPr>
        <w:t xml:space="preserve">, </w:t>
      </w:r>
      <w:r w:rsidR="008C04B1" w:rsidRPr="00414027">
        <w:rPr>
          <w:rFonts w:cstheme="minorHAnsi"/>
          <w:bCs/>
          <w:color w:val="FF0000"/>
          <w:szCs w:val="24"/>
        </w:rPr>
        <w:t xml:space="preserve">must be </w:t>
      </w:r>
      <w:r w:rsidR="004A49C1">
        <w:rPr>
          <w:rFonts w:cstheme="minorHAnsi"/>
          <w:bCs/>
          <w:color w:val="FF0000"/>
          <w:szCs w:val="24"/>
        </w:rPr>
        <w:t xml:space="preserve">≤ </w:t>
      </w:r>
      <w:r w:rsidR="008E375C" w:rsidRPr="00414027">
        <w:rPr>
          <w:rFonts w:cstheme="minorHAnsi"/>
          <w:bCs/>
          <w:color w:val="FF0000"/>
          <w:szCs w:val="24"/>
        </w:rPr>
        <w:t>0.</w:t>
      </w:r>
      <w:r w:rsidR="001A23F0">
        <w:rPr>
          <w:rFonts w:cstheme="minorHAnsi"/>
          <w:bCs/>
          <w:color w:val="FF0000"/>
          <w:szCs w:val="24"/>
        </w:rPr>
        <w:t>04</w:t>
      </w:r>
      <w:r w:rsidR="008C04B1" w:rsidRPr="00414027">
        <w:rPr>
          <w:rFonts w:cstheme="minorHAnsi"/>
          <w:bCs/>
          <w:color w:val="FF0000"/>
          <w:szCs w:val="24"/>
        </w:rPr>
        <w:t xml:space="preserve"> </w:t>
      </w:r>
      <w:proofErr w:type="spellStart"/>
      <w:r w:rsidR="008C04B1" w:rsidRPr="00414027">
        <w:rPr>
          <w:rFonts w:cstheme="minorHAnsi"/>
          <w:bCs/>
          <w:color w:val="FF0000"/>
          <w:szCs w:val="24"/>
        </w:rPr>
        <w:t>nM</w:t>
      </w:r>
      <w:proofErr w:type="spellEnd"/>
      <w:r w:rsidR="008C04B1" w:rsidRPr="00414027">
        <w:rPr>
          <w:rFonts w:cstheme="minorHAnsi"/>
          <w:bCs/>
          <w:color w:val="FF0000"/>
          <w:szCs w:val="24"/>
        </w:rPr>
        <w:t xml:space="preserve">, </w:t>
      </w:r>
      <w:r w:rsidR="00452A98" w:rsidRPr="00414027">
        <w:rPr>
          <w:rFonts w:cstheme="minorHAnsi"/>
          <w:bCs/>
          <w:color w:val="FF0000"/>
          <w:szCs w:val="24"/>
        </w:rPr>
        <w:t>which is</w:t>
      </w:r>
      <w:r w:rsidR="004A49C1">
        <w:rPr>
          <w:rFonts w:cstheme="minorHAnsi"/>
          <w:bCs/>
          <w:color w:val="FF0000"/>
          <w:szCs w:val="24"/>
        </w:rPr>
        <w:t xml:space="preserve"> at least 2</w:t>
      </w:r>
      <w:r w:rsidR="00877341">
        <w:rPr>
          <w:rFonts w:cstheme="minorHAnsi"/>
          <w:bCs/>
          <w:color w:val="FF0000"/>
          <w:szCs w:val="24"/>
        </w:rPr>
        <w:t>5</w:t>
      </w:r>
      <w:r w:rsidR="004A49C1">
        <w:rPr>
          <w:rFonts w:cstheme="minorHAnsi"/>
          <w:bCs/>
          <w:color w:val="FF0000"/>
          <w:szCs w:val="24"/>
        </w:rPr>
        <w:t>0-fold smaller than a</w:t>
      </w:r>
      <w:r w:rsidR="00452A98" w:rsidRPr="00414027">
        <w:rPr>
          <w:rFonts w:cstheme="minorHAnsi"/>
          <w:bCs/>
          <w:color w:val="FF0000"/>
          <w:szCs w:val="24"/>
        </w:rPr>
        <w:t xml:space="preserve"> reasonable expectation</w:t>
      </w:r>
      <w:r w:rsidR="00877341">
        <w:rPr>
          <w:rFonts w:cstheme="minorHAnsi"/>
          <w:bCs/>
          <w:color w:val="FF0000"/>
          <w:szCs w:val="24"/>
        </w:rPr>
        <w:t xml:space="preserve"> (</w:t>
      </w:r>
      <m:oMath>
        <m:sSub>
          <m:sSubPr>
            <m:ctrlPr>
              <w:rPr>
                <w:rFonts w:ascii="Cambria Math" w:hAnsi="Cambria Math" w:cstheme="minorHAnsi"/>
                <w:bCs/>
                <w:i/>
                <w:color w:val="FF0000"/>
                <w:szCs w:val="24"/>
              </w:rPr>
            </m:ctrlPr>
          </m:sSubPr>
          <m:e>
            <m:acc>
              <m:accPr>
                <m:ctrlPr>
                  <w:rPr>
                    <w:rFonts w:ascii="Cambria Math" w:hAnsi="Cambria Math" w:cstheme="minorHAnsi"/>
                    <w:bCs/>
                    <w:i/>
                    <w:color w:val="FF0000"/>
                    <w:szCs w:val="24"/>
                  </w:rPr>
                </m:ctrlPr>
              </m:accPr>
              <m:e>
                <m:r>
                  <w:rPr>
                    <w:rFonts w:ascii="Cambria Math" w:hAnsi="Cambria Math" w:cstheme="minorHAnsi"/>
                    <w:color w:val="FF0000"/>
                    <w:szCs w:val="24"/>
                  </w:rPr>
                  <m:t>K</m:t>
                </m:r>
              </m:e>
            </m:acc>
          </m:e>
          <m:sub>
            <m:r>
              <m:rPr>
                <m:nor/>
              </m:rPr>
              <w:rPr>
                <w:rFonts w:ascii="Cambria Math" w:hAnsi="Cambria Math" w:cstheme="minorHAnsi"/>
                <w:bCs/>
                <w:color w:val="FF0000"/>
                <w:szCs w:val="24"/>
              </w:rPr>
              <m:t>d</m:t>
            </m:r>
          </m:sub>
        </m:sSub>
        <m:r>
          <w:rPr>
            <w:rFonts w:ascii="Cambria Math" w:hAnsi="Cambria Math" w:cstheme="minorHAnsi"/>
            <w:color w:val="FF0000"/>
            <w:szCs w:val="24"/>
          </w:rPr>
          <m:t xml:space="preserve">≈10 </m:t>
        </m:r>
        <m:r>
          <m:rPr>
            <m:nor/>
          </m:rPr>
          <w:rPr>
            <w:rFonts w:ascii="Cambria Math" w:hAnsi="Cambria Math" w:cstheme="minorHAnsi"/>
            <w:bCs/>
            <w:color w:val="FF0000"/>
            <w:szCs w:val="24"/>
          </w:rPr>
          <m:t>nM</m:t>
        </m:r>
      </m:oMath>
      <w:r w:rsidR="00877341" w:rsidRPr="00A55FEB">
        <w:rPr>
          <w:rFonts w:cstheme="minorHAnsi"/>
          <w:bCs/>
          <w:color w:val="FF0000"/>
          <w:szCs w:val="24"/>
        </w:rPr>
        <w:t>)</w:t>
      </w:r>
      <w:r w:rsidR="00452A98" w:rsidRPr="00A55FEB">
        <w:rPr>
          <w:rFonts w:cstheme="minorHAnsi"/>
          <w:bCs/>
          <w:color w:val="FF0000"/>
          <w:szCs w:val="24"/>
        </w:rPr>
        <w:t xml:space="preserve"> </w:t>
      </w:r>
      <w:r w:rsidR="00452A98" w:rsidRPr="00414027">
        <w:rPr>
          <w:rFonts w:cstheme="minorHAnsi"/>
          <w:bCs/>
          <w:color w:val="FF0000"/>
          <w:szCs w:val="24"/>
        </w:rPr>
        <w:t xml:space="preserve">for </w:t>
      </w:r>
      <w:r w:rsidRPr="00414027">
        <w:rPr>
          <w:rFonts w:cstheme="minorHAnsi"/>
          <w:bCs/>
          <w:color w:val="FF0000"/>
          <w:szCs w:val="24"/>
        </w:rPr>
        <w:t xml:space="preserve">this </w:t>
      </w:r>
      <w:r w:rsidR="00452A98" w:rsidRPr="00414027">
        <w:rPr>
          <w:rFonts w:cstheme="minorHAnsi"/>
          <w:bCs/>
          <w:color w:val="FF0000"/>
          <w:szCs w:val="24"/>
        </w:rPr>
        <w:t>protein complex</w:t>
      </w:r>
      <w:r w:rsidR="00DA0606" w:rsidRPr="00F64F97">
        <w:rPr>
          <w:rFonts w:cstheme="minorHAnsi"/>
          <w:bCs/>
          <w:szCs w:val="24"/>
        </w:rPr>
        <w:t xml:space="preserve">. </w:t>
      </w:r>
      <w:r w:rsidR="008C04B1" w:rsidRPr="00F64F97">
        <w:rPr>
          <w:rFonts w:cstheme="minorHAnsi"/>
          <w:bCs/>
          <w:szCs w:val="24"/>
        </w:rPr>
        <w:t xml:space="preserve">We relax this constraint by </w:t>
      </w:r>
      <w:r w:rsidR="00177829" w:rsidRPr="00F64F97">
        <w:rPr>
          <w:rFonts w:cstheme="minorHAnsi"/>
          <w:bCs/>
          <w:szCs w:val="24"/>
        </w:rPr>
        <w:t xml:space="preserve">two </w:t>
      </w:r>
      <w:r w:rsidR="008C04B1" w:rsidRPr="00F64F97">
        <w:rPr>
          <w:rFonts w:cstheme="minorHAnsi"/>
          <w:bCs/>
          <w:szCs w:val="24"/>
        </w:rPr>
        <w:t>modifications to Kim &amp; Forger’s</w:t>
      </w:r>
      <w:r w:rsidR="00FC1083">
        <w:rPr>
          <w:rFonts w:cstheme="minorHAnsi"/>
          <w:bCs/>
          <w:szCs w:val="24"/>
        </w:rPr>
        <w:t xml:space="preserve"> ‘single negative feedback’</w:t>
      </w:r>
      <w:r w:rsidR="005055F0" w:rsidRPr="00F64F97">
        <w:rPr>
          <w:rFonts w:cstheme="minorHAnsi"/>
          <w:bCs/>
          <w:szCs w:val="24"/>
        </w:rPr>
        <w:t xml:space="preserve"> </w:t>
      </w:r>
      <w:r w:rsidR="00FC1083">
        <w:rPr>
          <w:rFonts w:cstheme="minorHAnsi"/>
          <w:bCs/>
          <w:szCs w:val="24"/>
        </w:rPr>
        <w:t>(</w:t>
      </w:r>
      <w:r w:rsidR="005055F0" w:rsidRPr="00F64F97">
        <w:rPr>
          <w:rFonts w:cstheme="minorHAnsi"/>
          <w:bCs/>
          <w:szCs w:val="24"/>
        </w:rPr>
        <w:t>SNF</w:t>
      </w:r>
      <w:r w:rsidR="00FC1083">
        <w:rPr>
          <w:rFonts w:cstheme="minorHAnsi"/>
          <w:bCs/>
          <w:szCs w:val="24"/>
        </w:rPr>
        <w:t>)</w:t>
      </w:r>
      <w:r w:rsidR="001F56F9" w:rsidRPr="00F64F97">
        <w:rPr>
          <w:rFonts w:cstheme="minorHAnsi"/>
          <w:bCs/>
          <w:szCs w:val="24"/>
        </w:rPr>
        <w:t xml:space="preserve"> model</w:t>
      </w:r>
      <w:r w:rsidR="008C04B1" w:rsidRPr="00F64F97">
        <w:rPr>
          <w:rFonts w:cstheme="minorHAnsi"/>
          <w:bCs/>
          <w:szCs w:val="24"/>
        </w:rPr>
        <w:t xml:space="preserve">: </w:t>
      </w:r>
      <w:r w:rsidR="00452A98" w:rsidRPr="00F64F97">
        <w:rPr>
          <w:rFonts w:cstheme="minorHAnsi"/>
          <w:bCs/>
          <w:szCs w:val="24"/>
        </w:rPr>
        <w:t xml:space="preserve">first, </w:t>
      </w:r>
      <w:r w:rsidR="007F2691" w:rsidRPr="00F64F97">
        <w:rPr>
          <w:rFonts w:cstheme="minorHAnsi"/>
          <w:bCs/>
          <w:szCs w:val="24"/>
        </w:rPr>
        <w:t xml:space="preserve">by introducing a multistep reaction chain for posttranslational </w:t>
      </w:r>
      <w:proofErr w:type="spellStart"/>
      <w:r w:rsidR="007F2691" w:rsidRPr="00F64F97">
        <w:rPr>
          <w:rFonts w:cstheme="minorHAnsi"/>
          <w:bCs/>
          <w:szCs w:val="24"/>
        </w:rPr>
        <w:t>phosphorylations</w:t>
      </w:r>
      <w:proofErr w:type="spellEnd"/>
      <w:r w:rsidR="007F2691" w:rsidRPr="00F64F97">
        <w:rPr>
          <w:rFonts w:cstheme="minorHAnsi"/>
          <w:bCs/>
          <w:szCs w:val="24"/>
        </w:rPr>
        <w:t xml:space="preserve"> of PER</w:t>
      </w:r>
      <w:r w:rsidR="006B3388">
        <w:rPr>
          <w:rFonts w:cstheme="minorHAnsi"/>
          <w:bCs/>
          <w:szCs w:val="24"/>
        </w:rPr>
        <w:t>2</w:t>
      </w:r>
      <w:r w:rsidR="008C04B1" w:rsidRPr="00F64F97">
        <w:rPr>
          <w:rFonts w:cstheme="minorHAnsi"/>
          <w:bCs/>
          <w:szCs w:val="24"/>
        </w:rPr>
        <w:t>,</w:t>
      </w:r>
      <w:r w:rsidR="00177829" w:rsidRPr="00F64F97">
        <w:rPr>
          <w:rFonts w:cstheme="minorHAnsi"/>
          <w:bCs/>
          <w:szCs w:val="24"/>
        </w:rPr>
        <w:t xml:space="preserve"> and</w:t>
      </w:r>
      <w:r w:rsidR="008C04B1" w:rsidRPr="00F64F97">
        <w:rPr>
          <w:rFonts w:cstheme="minorHAnsi"/>
          <w:bCs/>
          <w:szCs w:val="24"/>
        </w:rPr>
        <w:t xml:space="preserve"> </w:t>
      </w:r>
      <w:r w:rsidR="00452A98" w:rsidRPr="00F64F97">
        <w:rPr>
          <w:rFonts w:cstheme="minorHAnsi"/>
          <w:bCs/>
          <w:szCs w:val="24"/>
        </w:rPr>
        <w:t>second,</w:t>
      </w:r>
      <w:r w:rsidR="007F2691" w:rsidRPr="007F2691">
        <w:rPr>
          <w:rFonts w:cstheme="minorHAnsi"/>
          <w:bCs/>
          <w:szCs w:val="24"/>
        </w:rPr>
        <w:t xml:space="preserve"> </w:t>
      </w:r>
      <w:r w:rsidR="007F2691" w:rsidRPr="00F64F97">
        <w:rPr>
          <w:rFonts w:cstheme="minorHAnsi"/>
          <w:bCs/>
          <w:szCs w:val="24"/>
        </w:rPr>
        <w:t>by replacing the first-order rate law for degradation of PER</w:t>
      </w:r>
      <w:r w:rsidR="006B3388">
        <w:rPr>
          <w:rFonts w:cstheme="minorHAnsi"/>
          <w:bCs/>
          <w:szCs w:val="24"/>
        </w:rPr>
        <w:t>2</w:t>
      </w:r>
      <w:r w:rsidR="007F2691" w:rsidRPr="00F64F97">
        <w:rPr>
          <w:rFonts w:cstheme="minorHAnsi"/>
          <w:bCs/>
          <w:szCs w:val="24"/>
        </w:rPr>
        <w:t xml:space="preserve"> in the nucleus by a </w:t>
      </w:r>
      <w:proofErr w:type="spellStart"/>
      <w:r w:rsidR="007F2691" w:rsidRPr="00F64F97">
        <w:rPr>
          <w:rFonts w:cstheme="minorHAnsi"/>
          <w:bCs/>
          <w:szCs w:val="24"/>
        </w:rPr>
        <w:t>Michaelis-Menten</w:t>
      </w:r>
      <w:proofErr w:type="spellEnd"/>
      <w:r w:rsidR="007F2691" w:rsidRPr="00F64F97">
        <w:rPr>
          <w:rFonts w:cstheme="minorHAnsi"/>
          <w:bCs/>
          <w:szCs w:val="24"/>
        </w:rPr>
        <w:t xml:space="preserve"> rate law</w:t>
      </w:r>
      <w:r w:rsidR="00F5130F" w:rsidRPr="00F64F97">
        <w:rPr>
          <w:rFonts w:cstheme="minorHAnsi"/>
          <w:bCs/>
          <w:szCs w:val="24"/>
        </w:rPr>
        <w:t>.</w:t>
      </w:r>
      <w:r w:rsidR="00C3180F" w:rsidRPr="00F64F97">
        <w:rPr>
          <w:rFonts w:cstheme="minorHAnsi"/>
          <w:bCs/>
          <w:szCs w:val="24"/>
        </w:rPr>
        <w:t xml:space="preserve"> </w:t>
      </w:r>
      <w:r w:rsidR="001F56F9" w:rsidRPr="00F64F97">
        <w:rPr>
          <w:rFonts w:cstheme="minorHAnsi"/>
          <w:bCs/>
          <w:szCs w:val="24"/>
        </w:rPr>
        <w:t>These modifications</w:t>
      </w:r>
      <w:r w:rsidR="008324EF" w:rsidRPr="00F64F97">
        <w:rPr>
          <w:rFonts w:cstheme="minorHAnsi"/>
          <w:bCs/>
          <w:szCs w:val="24"/>
        </w:rPr>
        <w:t xml:space="preserve"> increas</w:t>
      </w:r>
      <w:r w:rsidR="00B60513" w:rsidRPr="00F64F97">
        <w:rPr>
          <w:rFonts w:cstheme="minorHAnsi"/>
          <w:bCs/>
          <w:szCs w:val="24"/>
        </w:rPr>
        <w:t>e</w:t>
      </w:r>
      <w:r w:rsidR="001F56F9" w:rsidRPr="00F64F97">
        <w:rPr>
          <w:rFonts w:cstheme="minorHAnsi"/>
          <w:bCs/>
          <w:szCs w:val="24"/>
        </w:rPr>
        <w:t xml:space="preserve"> the </w:t>
      </w:r>
      <w:r w:rsidR="008324EF" w:rsidRPr="00F64F97">
        <w:rPr>
          <w:rFonts w:cstheme="minorHAnsi"/>
          <w:bCs/>
          <w:szCs w:val="24"/>
        </w:rPr>
        <w:t xml:space="preserve">maximum allowable </w:t>
      </w:r>
      <m:oMath>
        <m:sSub>
          <m:sSubPr>
            <m:ctrlPr>
              <w:rPr>
                <w:rFonts w:ascii="Cambria Math" w:hAnsi="Cambria Math" w:cstheme="minorHAnsi"/>
                <w:bCs/>
                <w:i/>
                <w:szCs w:val="24"/>
              </w:rPr>
            </m:ctrlPr>
          </m:sSubPr>
          <m:e>
            <m:acc>
              <m:accPr>
                <m:ctrlPr>
                  <w:rPr>
                    <w:rFonts w:ascii="Cambria Math" w:hAnsi="Cambria Math" w:cstheme="minorHAnsi"/>
                    <w:bCs/>
                    <w:i/>
                    <w:szCs w:val="24"/>
                  </w:rPr>
                </m:ctrlPr>
              </m:accPr>
              <m:e>
                <m:r>
                  <w:rPr>
                    <w:rFonts w:ascii="Cambria Math" w:hAnsi="Cambria Math" w:cstheme="minorHAnsi"/>
                    <w:szCs w:val="24"/>
                  </w:rPr>
                  <m:t>K</m:t>
                </m:r>
              </m:e>
            </m:acc>
          </m:e>
          <m:sub>
            <m:r>
              <m:rPr>
                <m:nor/>
              </m:rPr>
              <w:rPr>
                <w:rFonts w:ascii="Cambria Math" w:hAnsi="Cambria Math" w:cstheme="minorHAnsi"/>
                <w:bCs/>
                <w:szCs w:val="24"/>
              </w:rPr>
              <m:t>d</m:t>
            </m:r>
          </m:sub>
        </m:sSub>
      </m:oMath>
      <w:r w:rsidR="008324EF" w:rsidRPr="00F64F97">
        <w:rPr>
          <w:rFonts w:cstheme="minorHAnsi"/>
          <w:bCs/>
          <w:szCs w:val="24"/>
        </w:rPr>
        <w:t xml:space="preserve"> to </w:t>
      </w:r>
      <w:r w:rsidR="0058516D">
        <w:rPr>
          <w:rFonts w:cstheme="minorHAnsi"/>
          <w:bCs/>
          <w:color w:val="FF0000"/>
          <w:szCs w:val="24"/>
        </w:rPr>
        <w:t>~</w:t>
      </w:r>
      <w:r w:rsidR="00323C17">
        <w:rPr>
          <w:rFonts w:cstheme="minorHAnsi"/>
          <w:bCs/>
          <w:color w:val="FF0000"/>
          <w:szCs w:val="24"/>
        </w:rPr>
        <w:t>1</w:t>
      </w:r>
      <w:r w:rsidR="008324EF" w:rsidRPr="00285DC2">
        <w:rPr>
          <w:rFonts w:cstheme="minorHAnsi"/>
          <w:bCs/>
          <w:color w:val="FF0000"/>
          <w:szCs w:val="24"/>
        </w:rPr>
        <w:t xml:space="preserve"> </w:t>
      </w:r>
      <w:proofErr w:type="spellStart"/>
      <w:r w:rsidR="008324EF" w:rsidRPr="00285DC2">
        <w:rPr>
          <w:rFonts w:cstheme="minorHAnsi"/>
          <w:bCs/>
          <w:color w:val="FF0000"/>
          <w:szCs w:val="24"/>
        </w:rPr>
        <w:t>nM</w:t>
      </w:r>
      <w:proofErr w:type="spellEnd"/>
      <w:r w:rsidR="00FC1083">
        <w:rPr>
          <w:rFonts w:cstheme="minorHAnsi"/>
          <w:bCs/>
          <w:szCs w:val="24"/>
        </w:rPr>
        <w:t>.</w:t>
      </w:r>
      <w:r w:rsidR="001F56F9" w:rsidRPr="00F64F97">
        <w:rPr>
          <w:rFonts w:cstheme="minorHAnsi"/>
          <w:bCs/>
          <w:szCs w:val="24"/>
        </w:rPr>
        <w:t xml:space="preserve"> </w:t>
      </w:r>
      <w:r w:rsidR="004F354C" w:rsidRPr="00F64F97">
        <w:rPr>
          <w:rFonts w:cstheme="minorHAnsi"/>
          <w:szCs w:val="24"/>
        </w:rPr>
        <w:t>In a third modification</w:t>
      </w:r>
      <w:r w:rsidR="00177829" w:rsidRPr="00F64F97">
        <w:rPr>
          <w:rFonts w:cstheme="minorHAnsi"/>
          <w:szCs w:val="24"/>
        </w:rPr>
        <w:t xml:space="preserve">, we consider </w:t>
      </w:r>
      <w:r w:rsidR="00CE2A04">
        <w:rPr>
          <w:rFonts w:cstheme="minorHAnsi"/>
          <w:szCs w:val="24"/>
        </w:rPr>
        <w:t>an alternative rate law</w:t>
      </w:r>
      <w:r w:rsidR="00177829" w:rsidRPr="00F64F97">
        <w:rPr>
          <w:rFonts w:cstheme="minorHAnsi"/>
          <w:szCs w:val="24"/>
        </w:rPr>
        <w:t xml:space="preserve"> for gene transcription to resolve </w:t>
      </w:r>
      <w:r w:rsidR="004F354C" w:rsidRPr="00F64F97">
        <w:rPr>
          <w:rFonts w:cstheme="minorHAnsi"/>
          <w:szCs w:val="24"/>
        </w:rPr>
        <w:t>an</w:t>
      </w:r>
      <w:r w:rsidR="00177829" w:rsidRPr="00F64F97">
        <w:rPr>
          <w:rFonts w:cstheme="minorHAnsi"/>
          <w:szCs w:val="24"/>
        </w:rPr>
        <w:t xml:space="preserve"> unrealistic</w:t>
      </w:r>
      <w:r w:rsidR="004F354C" w:rsidRPr="00F64F97">
        <w:rPr>
          <w:rFonts w:cstheme="minorHAnsi"/>
          <w:szCs w:val="24"/>
        </w:rPr>
        <w:t>ally</w:t>
      </w:r>
      <w:r w:rsidR="00177829" w:rsidRPr="00F64F97">
        <w:rPr>
          <w:rFonts w:cstheme="minorHAnsi"/>
          <w:szCs w:val="24"/>
        </w:rPr>
        <w:t xml:space="preserve"> </w:t>
      </w:r>
      <w:r w:rsidR="004F354C" w:rsidRPr="00F64F97">
        <w:rPr>
          <w:rFonts w:cstheme="minorHAnsi"/>
          <w:szCs w:val="24"/>
        </w:rPr>
        <w:t>large rate</w:t>
      </w:r>
      <w:r w:rsidR="00177829" w:rsidRPr="00F64F97">
        <w:rPr>
          <w:rFonts w:cstheme="minorHAnsi"/>
          <w:szCs w:val="24"/>
        </w:rPr>
        <w:t xml:space="preserve"> of </w:t>
      </w:r>
      <w:r w:rsidR="003A4D75" w:rsidRPr="00F64F97">
        <w:rPr>
          <w:rFonts w:cstheme="minorHAnsi"/>
          <w:i/>
          <w:szCs w:val="24"/>
        </w:rPr>
        <w:t>P</w:t>
      </w:r>
      <w:r w:rsidR="00082F45">
        <w:rPr>
          <w:rFonts w:cstheme="minorHAnsi"/>
          <w:i/>
          <w:szCs w:val="24"/>
        </w:rPr>
        <w:t>er</w:t>
      </w:r>
      <w:r w:rsidR="006B3388">
        <w:rPr>
          <w:rFonts w:cstheme="minorHAnsi"/>
          <w:i/>
          <w:szCs w:val="24"/>
        </w:rPr>
        <w:t>2</w:t>
      </w:r>
      <w:r w:rsidR="003A4D75" w:rsidRPr="00F64F97">
        <w:rPr>
          <w:rFonts w:cstheme="minorHAnsi"/>
          <w:i/>
          <w:szCs w:val="24"/>
        </w:rPr>
        <w:t xml:space="preserve"> </w:t>
      </w:r>
      <w:r w:rsidR="00177829" w:rsidRPr="00F64F97">
        <w:rPr>
          <w:rFonts w:cstheme="minorHAnsi"/>
          <w:szCs w:val="24"/>
        </w:rPr>
        <w:t xml:space="preserve">transcription at very low </w:t>
      </w:r>
      <w:r w:rsidR="00A55FEB">
        <w:rPr>
          <w:rFonts w:cstheme="minorHAnsi"/>
          <w:szCs w:val="24"/>
        </w:rPr>
        <w:t>concentrations</w:t>
      </w:r>
      <w:r w:rsidR="00177829" w:rsidRPr="00F64F97">
        <w:rPr>
          <w:rFonts w:cstheme="minorHAnsi"/>
          <w:szCs w:val="24"/>
        </w:rPr>
        <w:t xml:space="preserve"> of BMAL</w:t>
      </w:r>
      <w:r w:rsidR="006B3388">
        <w:rPr>
          <w:rFonts w:cstheme="minorHAnsi"/>
          <w:szCs w:val="24"/>
        </w:rPr>
        <w:t>1</w:t>
      </w:r>
      <w:r w:rsidR="00177829" w:rsidRPr="00F64F97">
        <w:rPr>
          <w:rFonts w:cstheme="minorHAnsi"/>
          <w:szCs w:val="24"/>
        </w:rPr>
        <w:t>.</w:t>
      </w:r>
      <w:r w:rsidR="008324EF" w:rsidRPr="00F64F97">
        <w:rPr>
          <w:rFonts w:cstheme="minorHAnsi"/>
          <w:szCs w:val="24"/>
        </w:rPr>
        <w:t xml:space="preserve"> </w:t>
      </w:r>
      <w:r w:rsidR="001F56F9" w:rsidRPr="00F64F97">
        <w:rPr>
          <w:rFonts w:cstheme="minorHAnsi"/>
          <w:bCs/>
          <w:szCs w:val="24"/>
        </w:rPr>
        <w:t>Additionally,</w:t>
      </w:r>
      <w:r w:rsidR="005055F0" w:rsidRPr="00F64F97">
        <w:rPr>
          <w:rFonts w:cstheme="minorHAnsi"/>
          <w:bCs/>
          <w:szCs w:val="24"/>
        </w:rPr>
        <w:t xml:space="preserve"> we studied extensions of the SNF model to include a second negative feedback loop </w:t>
      </w:r>
      <w:r w:rsidR="008C04B1" w:rsidRPr="00F64F97">
        <w:rPr>
          <w:rFonts w:cstheme="minorHAnsi"/>
          <w:bCs/>
          <w:szCs w:val="24"/>
        </w:rPr>
        <w:t>(</w:t>
      </w:r>
      <w:r w:rsidR="005055F0" w:rsidRPr="00F64F97">
        <w:rPr>
          <w:rFonts w:cstheme="minorHAnsi"/>
          <w:bCs/>
          <w:szCs w:val="24"/>
        </w:rPr>
        <w:t>involving REV-ERB</w:t>
      </w:r>
      <w:r w:rsidR="006B3388">
        <w:rPr>
          <w:rFonts w:cstheme="minorHAnsi"/>
          <w:bCs/>
          <w:szCs w:val="24"/>
        </w:rPr>
        <w:t>α</w:t>
      </w:r>
      <w:r w:rsidR="008C04B1" w:rsidRPr="00F64F97">
        <w:rPr>
          <w:rFonts w:cstheme="minorHAnsi"/>
          <w:bCs/>
          <w:szCs w:val="24"/>
        </w:rPr>
        <w:t>)</w:t>
      </w:r>
      <w:r w:rsidR="005055F0" w:rsidRPr="00F64F97">
        <w:rPr>
          <w:rFonts w:cstheme="minorHAnsi"/>
          <w:bCs/>
          <w:szCs w:val="24"/>
        </w:rPr>
        <w:t xml:space="preserve"> and a supplementary positive feedback loop </w:t>
      </w:r>
      <w:r w:rsidR="008C04B1" w:rsidRPr="00F64F97">
        <w:rPr>
          <w:rFonts w:cstheme="minorHAnsi"/>
          <w:bCs/>
          <w:szCs w:val="24"/>
        </w:rPr>
        <w:t>(</w:t>
      </w:r>
      <w:r w:rsidR="005055F0" w:rsidRPr="00F64F97">
        <w:rPr>
          <w:rFonts w:cstheme="minorHAnsi"/>
          <w:bCs/>
          <w:szCs w:val="24"/>
        </w:rPr>
        <w:t>involving ROR</w:t>
      </w:r>
      <w:r w:rsidR="006B3388">
        <w:rPr>
          <w:rFonts w:cstheme="minorHAnsi"/>
          <w:bCs/>
          <w:szCs w:val="24"/>
        </w:rPr>
        <w:t>β</w:t>
      </w:r>
      <w:r w:rsidR="008C04B1" w:rsidRPr="00F64F97">
        <w:rPr>
          <w:rFonts w:cstheme="minorHAnsi"/>
          <w:bCs/>
          <w:szCs w:val="24"/>
        </w:rPr>
        <w:t>)</w:t>
      </w:r>
      <w:r w:rsidR="00201FE5" w:rsidRPr="00F64F97">
        <w:rPr>
          <w:rFonts w:cstheme="minorHAnsi"/>
          <w:bCs/>
          <w:szCs w:val="24"/>
        </w:rPr>
        <w:t>.</w:t>
      </w:r>
      <w:r w:rsidR="00877341">
        <w:rPr>
          <w:rFonts w:cstheme="minorHAnsi"/>
          <w:bCs/>
          <w:szCs w:val="24"/>
        </w:rPr>
        <w:t xml:space="preserve"> We find that all three models are </w:t>
      </w:r>
      <w:r w:rsidR="00877341" w:rsidRPr="0058516D">
        <w:rPr>
          <w:rFonts w:cstheme="minorHAnsi"/>
          <w:bCs/>
          <w:color w:val="FF0000"/>
          <w:szCs w:val="24"/>
        </w:rPr>
        <w:t xml:space="preserve">similarly robust </w:t>
      </w:r>
      <w:r w:rsidR="00877341">
        <w:rPr>
          <w:rFonts w:cstheme="minorHAnsi"/>
          <w:bCs/>
          <w:szCs w:val="24"/>
        </w:rPr>
        <w:t>in terms of accounting for circadian rhythms (~24 h period) with</w:t>
      </w:r>
      <w:r w:rsidR="00AF0133" w:rsidRPr="00F64F97">
        <w:rPr>
          <w:rFonts w:cstheme="minorHAnsi"/>
          <w:bCs/>
          <w:szCs w:val="24"/>
        </w:rPr>
        <w:t xml:space="preserve"> </w:t>
      </w:r>
      <m:oMath>
        <m:sSub>
          <m:sSubPr>
            <m:ctrlPr>
              <w:rPr>
                <w:rFonts w:ascii="Cambria Math" w:hAnsi="Cambria Math" w:cstheme="minorHAnsi"/>
                <w:bCs/>
                <w:i/>
                <w:szCs w:val="24"/>
              </w:rPr>
            </m:ctrlPr>
          </m:sSubPr>
          <m:e>
            <m:acc>
              <m:accPr>
                <m:ctrlPr>
                  <w:rPr>
                    <w:rFonts w:ascii="Cambria Math" w:hAnsi="Cambria Math" w:cstheme="minorHAnsi"/>
                    <w:bCs/>
                    <w:i/>
                    <w:szCs w:val="24"/>
                  </w:rPr>
                </m:ctrlPr>
              </m:accPr>
              <m:e>
                <m:r>
                  <w:rPr>
                    <w:rFonts w:ascii="Cambria Math" w:hAnsi="Cambria Math" w:cstheme="minorHAnsi"/>
                    <w:szCs w:val="24"/>
                  </w:rPr>
                  <m:t>K</m:t>
                </m:r>
              </m:e>
            </m:acc>
          </m:e>
          <m:sub>
            <m:r>
              <m:rPr>
                <m:nor/>
              </m:rPr>
              <w:rPr>
                <w:rFonts w:ascii="Cambria Math" w:hAnsi="Cambria Math" w:cstheme="minorHAnsi"/>
                <w:bCs/>
                <w:szCs w:val="24"/>
              </w:rPr>
              <m:t>d</m:t>
            </m:r>
          </m:sub>
        </m:sSub>
      </m:oMath>
      <w:r w:rsidR="00877341" w:rsidRPr="00F64F97">
        <w:rPr>
          <w:rFonts w:cstheme="minorHAnsi"/>
          <w:bCs/>
          <w:szCs w:val="24"/>
        </w:rPr>
        <w:t xml:space="preserve"> </w:t>
      </w:r>
      <w:r w:rsidR="0058516D">
        <w:rPr>
          <w:rFonts w:cstheme="minorHAnsi"/>
          <w:bCs/>
          <w:szCs w:val="24"/>
        </w:rPr>
        <w:t>≈</w:t>
      </w:r>
      <w:r w:rsidR="00877341" w:rsidRPr="00F64F97">
        <w:rPr>
          <w:rFonts w:cstheme="minorHAnsi"/>
          <w:bCs/>
          <w:szCs w:val="24"/>
        </w:rPr>
        <w:t xml:space="preserve"> </w:t>
      </w:r>
      <w:r w:rsidR="00877341">
        <w:rPr>
          <w:rFonts w:cstheme="minorHAnsi"/>
          <w:bCs/>
          <w:color w:val="FF0000"/>
          <w:szCs w:val="24"/>
        </w:rPr>
        <w:t>1</w:t>
      </w:r>
      <w:r w:rsidR="00877341" w:rsidRPr="00285DC2">
        <w:rPr>
          <w:rFonts w:cstheme="minorHAnsi"/>
          <w:bCs/>
          <w:color w:val="FF0000"/>
          <w:szCs w:val="24"/>
        </w:rPr>
        <w:t xml:space="preserve"> </w:t>
      </w:r>
      <w:proofErr w:type="spellStart"/>
      <w:r w:rsidR="00877341" w:rsidRPr="00285DC2">
        <w:rPr>
          <w:rFonts w:cstheme="minorHAnsi"/>
          <w:bCs/>
          <w:color w:val="FF0000"/>
          <w:szCs w:val="24"/>
        </w:rPr>
        <w:t>nM</w:t>
      </w:r>
      <w:proofErr w:type="spellEnd"/>
      <w:r w:rsidR="00877341">
        <w:rPr>
          <w:rFonts w:cstheme="minorHAnsi"/>
          <w:bCs/>
          <w:szCs w:val="24"/>
        </w:rPr>
        <w:t>.</w:t>
      </w:r>
      <w:r w:rsidR="00877341" w:rsidRPr="00F64F97">
        <w:rPr>
          <w:rFonts w:cstheme="minorHAnsi"/>
          <w:bCs/>
          <w:szCs w:val="24"/>
        </w:rPr>
        <w:t xml:space="preserve"> </w:t>
      </w:r>
      <w:r w:rsidR="00AF0133" w:rsidRPr="0058516D">
        <w:rPr>
          <w:rFonts w:cstheme="minorHAnsi"/>
          <w:bCs/>
          <w:color w:val="FF0000"/>
          <w:szCs w:val="24"/>
          <w:highlight w:val="yellow"/>
        </w:rPr>
        <w:t xml:space="preserve">Contrary to Kim &amp; Forger’s observations of these extended models, we find that, with our modifications, the </w:t>
      </w:r>
      <w:r w:rsidR="0058516D">
        <w:rPr>
          <w:rFonts w:cstheme="minorHAnsi"/>
          <w:bCs/>
          <w:color w:val="FF0000"/>
          <w:szCs w:val="24"/>
          <w:highlight w:val="yellow"/>
        </w:rPr>
        <w:t>supplementary positive feedback loop makes the oscillations more robust than</w:t>
      </w:r>
      <w:r w:rsidR="00AF0133" w:rsidRPr="0058516D">
        <w:rPr>
          <w:rFonts w:cstheme="minorHAnsi"/>
          <w:bCs/>
          <w:color w:val="FF0000"/>
          <w:szCs w:val="24"/>
          <w:highlight w:val="yellow"/>
        </w:rPr>
        <w:t xml:space="preserve"> </w:t>
      </w:r>
      <w:r w:rsidR="0058516D">
        <w:rPr>
          <w:rFonts w:cstheme="minorHAnsi"/>
          <w:bCs/>
          <w:color w:val="FF0000"/>
          <w:szCs w:val="24"/>
          <w:highlight w:val="yellow"/>
        </w:rPr>
        <w:t xml:space="preserve">observed in </w:t>
      </w:r>
      <w:r w:rsidR="00AF0133" w:rsidRPr="0058516D">
        <w:rPr>
          <w:rFonts w:cstheme="minorHAnsi"/>
          <w:bCs/>
          <w:color w:val="FF0000"/>
          <w:szCs w:val="24"/>
          <w:highlight w:val="yellow"/>
        </w:rPr>
        <w:t xml:space="preserve">the </w:t>
      </w:r>
      <w:r w:rsidR="0058516D">
        <w:rPr>
          <w:rFonts w:cstheme="minorHAnsi"/>
          <w:bCs/>
          <w:color w:val="FF0000"/>
          <w:szCs w:val="24"/>
          <w:highlight w:val="yellow"/>
        </w:rPr>
        <w:t>models with one or two</w:t>
      </w:r>
      <w:r w:rsidR="00AF0133" w:rsidRPr="0058516D">
        <w:rPr>
          <w:rFonts w:cstheme="minorHAnsi"/>
          <w:bCs/>
          <w:color w:val="FF0000"/>
          <w:szCs w:val="24"/>
          <w:highlight w:val="yellow"/>
        </w:rPr>
        <w:t xml:space="preserve"> negative feedback loop</w:t>
      </w:r>
      <w:r w:rsidR="0058516D">
        <w:rPr>
          <w:rFonts w:cstheme="minorHAnsi"/>
          <w:bCs/>
          <w:color w:val="FF0000"/>
          <w:szCs w:val="24"/>
          <w:highlight w:val="yellow"/>
        </w:rPr>
        <w:t>s</w:t>
      </w:r>
      <w:r w:rsidR="00AF0133" w:rsidRPr="0058516D">
        <w:rPr>
          <w:rFonts w:cstheme="minorHAnsi"/>
          <w:bCs/>
          <w:color w:val="FF0000"/>
          <w:szCs w:val="24"/>
          <w:highlight w:val="yellow"/>
        </w:rPr>
        <w:t>.</w:t>
      </w:r>
      <w:r w:rsidR="00AF0133" w:rsidRPr="0058516D">
        <w:rPr>
          <w:rFonts w:cstheme="minorHAnsi"/>
          <w:bCs/>
          <w:color w:val="FF0000"/>
          <w:szCs w:val="24"/>
        </w:rPr>
        <w:t xml:space="preserve"> </w:t>
      </w:r>
      <w:r w:rsidR="00B60513" w:rsidRPr="00F64F97">
        <w:t xml:space="preserve">Our results provide testable predictions for future experimental studies. </w:t>
      </w:r>
      <w:r w:rsidR="00323C17">
        <w:t xml:space="preserve">   </w:t>
      </w:r>
      <w:r w:rsidR="00323C17" w:rsidRPr="00323C17">
        <w:rPr>
          <w:highlight w:val="yellow"/>
        </w:rPr>
        <w:t xml:space="preserve">[ </w:t>
      </w:r>
      <w:r w:rsidR="00332679">
        <w:rPr>
          <w:highlight w:val="yellow"/>
        </w:rPr>
        <w:t>~</w:t>
      </w:r>
      <w:r w:rsidR="00323C17" w:rsidRPr="00323C17">
        <w:rPr>
          <w:highlight w:val="yellow"/>
        </w:rPr>
        <w:t>2</w:t>
      </w:r>
      <w:r w:rsidR="00A55FEB">
        <w:rPr>
          <w:highlight w:val="yellow"/>
        </w:rPr>
        <w:t>8</w:t>
      </w:r>
      <w:r w:rsidR="00877341">
        <w:rPr>
          <w:highlight w:val="yellow"/>
        </w:rPr>
        <w:t>0</w:t>
      </w:r>
      <w:r w:rsidR="00323C17" w:rsidRPr="00323C17">
        <w:rPr>
          <w:highlight w:val="yellow"/>
        </w:rPr>
        <w:t xml:space="preserve"> words; limit = </w:t>
      </w:r>
      <w:proofErr w:type="gramStart"/>
      <w:r w:rsidR="00323C17" w:rsidRPr="00323C17">
        <w:rPr>
          <w:highlight w:val="yellow"/>
        </w:rPr>
        <w:t>300 ]</w:t>
      </w:r>
      <w:proofErr w:type="gramEnd"/>
    </w:p>
    <w:p w14:paraId="198C89FB" w14:textId="77777777" w:rsidR="00285DC2" w:rsidRPr="00F64F97" w:rsidRDefault="00285DC2" w:rsidP="00AD564D">
      <w:pPr>
        <w:jc w:val="both"/>
        <w:rPr>
          <w:rFonts w:cstheme="minorHAnsi"/>
          <w:bCs/>
          <w:szCs w:val="24"/>
        </w:rPr>
      </w:pPr>
    </w:p>
    <w:p w14:paraId="65354A67" w14:textId="364DC5A3" w:rsidR="00201FE5" w:rsidRPr="00F64F97" w:rsidRDefault="00D95176" w:rsidP="002E1428">
      <w:pPr>
        <w:jc w:val="both"/>
        <w:rPr>
          <w:rFonts w:cstheme="minorHAnsi"/>
          <w:b/>
          <w:bCs/>
          <w:szCs w:val="24"/>
        </w:rPr>
      </w:pPr>
      <w:r w:rsidRPr="00F64F97">
        <w:rPr>
          <w:rFonts w:cstheme="minorHAnsi"/>
          <w:b/>
          <w:bCs/>
          <w:szCs w:val="24"/>
        </w:rPr>
        <w:lastRenderedPageBreak/>
        <w:t>AUTHOR SUMMARY</w:t>
      </w:r>
    </w:p>
    <w:p w14:paraId="5B3D6535" w14:textId="33B4A02A" w:rsidR="00CF6120" w:rsidRPr="00F64F97" w:rsidRDefault="002E1428" w:rsidP="002E1428">
      <w:r w:rsidRPr="00F64F97">
        <w:t xml:space="preserve">The circadian rhythm aligns bodily functions to the day/night cycle and is important for our health. The rhythm </w:t>
      </w:r>
      <w:r w:rsidR="007A5C6A" w:rsidRPr="00F64F97">
        <w:t>originates from a</w:t>
      </w:r>
      <w:r w:rsidR="000C7C99" w:rsidRPr="00F64F97">
        <w:t>n intracellular,</w:t>
      </w:r>
      <w:r w:rsidR="007A5C6A" w:rsidRPr="00F64F97">
        <w:t xml:space="preserve"> </w:t>
      </w:r>
      <w:r w:rsidR="00251896" w:rsidRPr="00F64F97">
        <w:t>molecular clock</w:t>
      </w:r>
      <w:r w:rsidR="005E5AA0" w:rsidRPr="00F64F97">
        <w:t xml:space="preserve"> mechanism</w:t>
      </w:r>
      <w:r w:rsidR="007A5C6A" w:rsidRPr="00F64F97">
        <w:t xml:space="preserve"> </w:t>
      </w:r>
      <w:r w:rsidR="000C7C99" w:rsidRPr="00F64F97">
        <w:t>that</w:t>
      </w:r>
      <w:r w:rsidR="007A5C6A" w:rsidRPr="00F64F97">
        <w:t xml:space="preserve"> mediates rhythmic gene expression</w:t>
      </w:r>
      <w:r w:rsidR="00251896" w:rsidRPr="00F64F97">
        <w:t xml:space="preserve">. </w:t>
      </w:r>
      <w:r w:rsidR="005E5AA0" w:rsidRPr="00F64F97">
        <w:t xml:space="preserve">It </w:t>
      </w:r>
      <w:r w:rsidR="007A5C6A" w:rsidRPr="00F64F97">
        <w:t>is</w:t>
      </w:r>
      <w:r w:rsidR="005E5AA0" w:rsidRPr="00F64F97">
        <w:t xml:space="preserve"> long understood</w:t>
      </w:r>
      <w:r w:rsidR="007A5C6A" w:rsidRPr="00F64F97">
        <w:t xml:space="preserve"> </w:t>
      </w:r>
      <w:r w:rsidR="005E5AA0" w:rsidRPr="00F64F97">
        <w:t>that</w:t>
      </w:r>
      <w:r w:rsidR="00251896" w:rsidRPr="00F64F97">
        <w:t xml:space="preserve"> </w:t>
      </w:r>
      <w:r w:rsidR="000C7C99" w:rsidRPr="00F64F97">
        <w:t xml:space="preserve">transcriptional </w:t>
      </w:r>
      <w:r w:rsidR="00251896" w:rsidRPr="00F64F97">
        <w:t>negative feedback</w:t>
      </w:r>
      <w:r w:rsidR="005E5AA0" w:rsidRPr="00F64F97">
        <w:t xml:space="preserve"> with sufficient time delay </w:t>
      </w:r>
      <w:r w:rsidR="007A5C6A" w:rsidRPr="00F64F97">
        <w:t xml:space="preserve">is key to generating </w:t>
      </w:r>
      <w:r w:rsidR="000C7C99" w:rsidRPr="00F64F97">
        <w:t xml:space="preserve">circadian </w:t>
      </w:r>
      <w:r w:rsidR="007A5C6A" w:rsidRPr="00F64F97">
        <w:t>oscillation</w:t>
      </w:r>
      <w:r w:rsidR="000C7C99" w:rsidRPr="00F64F97">
        <w:t>s</w:t>
      </w:r>
      <w:r w:rsidR="007A5C6A" w:rsidRPr="00F64F97">
        <w:t xml:space="preserve">. However, some of the most widely cited mathematical models for the circadian clock suffer from problems </w:t>
      </w:r>
      <w:r w:rsidR="000C7C99" w:rsidRPr="00F64F97">
        <w:t xml:space="preserve">of </w:t>
      </w:r>
      <w:r w:rsidR="007A5C6A" w:rsidRPr="00F64F97">
        <w:t xml:space="preserve">parameter </w:t>
      </w:r>
      <w:r w:rsidR="004828E9" w:rsidRPr="00F64F97">
        <w:t>‘</w:t>
      </w:r>
      <w:r w:rsidR="007A5C6A" w:rsidRPr="00F64F97">
        <w:t>fragilities</w:t>
      </w:r>
      <w:r w:rsidR="004828E9" w:rsidRPr="00F64F97">
        <w:t>’</w:t>
      </w:r>
      <w:r w:rsidR="007A5C6A" w:rsidRPr="00F64F97">
        <w:t xml:space="preserve">. That is, </w:t>
      </w:r>
      <w:r w:rsidR="000C7C99" w:rsidRPr="00F64F97">
        <w:t xml:space="preserve">sustained </w:t>
      </w:r>
      <w:r w:rsidR="007A5C6A" w:rsidRPr="00F64F97">
        <w:t>oscillation</w:t>
      </w:r>
      <w:r w:rsidR="000C7C99" w:rsidRPr="00F64F97">
        <w:t>s</w:t>
      </w:r>
      <w:r w:rsidR="007A5C6A" w:rsidRPr="00F64F97">
        <w:t xml:space="preserve"> </w:t>
      </w:r>
      <w:r w:rsidR="000C7C99" w:rsidRPr="00F64F97">
        <w:t xml:space="preserve">are possible </w:t>
      </w:r>
      <w:r w:rsidR="007A5C6A" w:rsidRPr="00F64F97">
        <w:t>only for physically unrealistic parameter</w:t>
      </w:r>
      <w:r w:rsidR="000C7C99" w:rsidRPr="00F64F97">
        <w:t xml:space="preserve"> value</w:t>
      </w:r>
      <w:r w:rsidR="007A5C6A" w:rsidRPr="00F64F97">
        <w:t xml:space="preserve">s. </w:t>
      </w:r>
      <w:r w:rsidR="000C7C99" w:rsidRPr="00F64F97">
        <w:t>A</w:t>
      </w:r>
      <w:r w:rsidR="007A5C6A" w:rsidRPr="00F64F97">
        <w:t xml:space="preserve"> recent model by Kim and Forger</w:t>
      </w:r>
      <w:r w:rsidR="000C7C99" w:rsidRPr="00F64F97">
        <w:t xml:space="preserve"> </w:t>
      </w:r>
      <w:r w:rsidR="007A5C6A" w:rsidRPr="00F64F97">
        <w:t>nicely incorporate</w:t>
      </w:r>
      <w:r w:rsidR="000C7C99" w:rsidRPr="00F64F97">
        <w:t>s</w:t>
      </w:r>
      <w:r w:rsidR="007A5C6A" w:rsidRPr="00F64F97">
        <w:t xml:space="preserve"> the inhibitory binding of PER</w:t>
      </w:r>
      <w:r w:rsidR="006B3388">
        <w:t>2</w:t>
      </w:r>
      <w:r w:rsidR="007A5C6A" w:rsidRPr="00F64F97">
        <w:t>, a key clock protein, to its transcription activator BMAL</w:t>
      </w:r>
      <w:r w:rsidR="006B3388">
        <w:t>1</w:t>
      </w:r>
      <w:r w:rsidR="007A5C6A" w:rsidRPr="00F64F97">
        <w:t xml:space="preserve">, </w:t>
      </w:r>
      <w:r w:rsidR="000C7C99" w:rsidRPr="00F64F97">
        <w:t xml:space="preserve">but </w:t>
      </w:r>
      <w:r w:rsidR="007A5C6A" w:rsidRPr="00F64F97">
        <w:t>oscillation</w:t>
      </w:r>
      <w:r w:rsidR="000C7C99" w:rsidRPr="00F64F97">
        <w:t>s</w:t>
      </w:r>
      <w:r w:rsidR="007A5C6A" w:rsidRPr="00F64F97">
        <w:t xml:space="preserve"> in the</w:t>
      </w:r>
      <w:r w:rsidR="000C7C99" w:rsidRPr="00F64F97">
        <w:t>ir</w:t>
      </w:r>
      <w:r w:rsidR="007A5C6A" w:rsidRPr="00F64F97">
        <w:t xml:space="preserve"> model </w:t>
      </w:r>
      <w:r w:rsidR="000C7C99" w:rsidRPr="00F64F97">
        <w:t xml:space="preserve">require </w:t>
      </w:r>
      <w:r w:rsidR="007A5C6A" w:rsidRPr="00F64F97">
        <w:t>a binding affinity between PER</w:t>
      </w:r>
      <w:r w:rsidR="006B3388">
        <w:t>2</w:t>
      </w:r>
      <w:r w:rsidR="007A5C6A" w:rsidRPr="00F64F97">
        <w:t xml:space="preserve"> and BMAL</w:t>
      </w:r>
      <w:r w:rsidR="006B3388">
        <w:t>1</w:t>
      </w:r>
      <w:r w:rsidR="007A5C6A" w:rsidRPr="00F64F97">
        <w:t xml:space="preserve"> that is orders of magnitude </w:t>
      </w:r>
      <w:r w:rsidR="0089606F" w:rsidRPr="00F64F97">
        <w:t xml:space="preserve">larger </w:t>
      </w:r>
      <w:r w:rsidR="007A5C6A" w:rsidRPr="00F64F97">
        <w:t xml:space="preserve">than </w:t>
      </w:r>
      <w:r w:rsidR="004828E9" w:rsidRPr="00F64F97">
        <w:t>observed binding affinities of</w:t>
      </w:r>
      <w:r w:rsidR="007A5C6A" w:rsidRPr="00F64F97">
        <w:t xml:space="preserve"> protein</w:t>
      </w:r>
      <w:r w:rsidR="004828E9" w:rsidRPr="00F64F97">
        <w:t xml:space="preserve"> complexes</w:t>
      </w:r>
      <w:r w:rsidR="007A5C6A" w:rsidRPr="00F64F97">
        <w:t xml:space="preserve">. To rectify this problem, we make several physiologically </w:t>
      </w:r>
      <w:r w:rsidR="00265F4F" w:rsidRPr="00F64F97">
        <w:t xml:space="preserve">credible </w:t>
      </w:r>
      <w:r w:rsidR="007A5C6A" w:rsidRPr="00F64F97">
        <w:t>modifications to the Kim-Forger model, which allow oscillation</w:t>
      </w:r>
      <w:r w:rsidR="000C7C99" w:rsidRPr="00F64F97">
        <w:t>s</w:t>
      </w:r>
      <w:r w:rsidR="007A5C6A" w:rsidRPr="00F64F97">
        <w:t xml:space="preserve"> to </w:t>
      </w:r>
      <w:r w:rsidR="00265F4F" w:rsidRPr="00F64F97">
        <w:t xml:space="preserve">occur </w:t>
      </w:r>
      <w:r w:rsidR="007A5C6A" w:rsidRPr="00F64F97">
        <w:t xml:space="preserve">with </w:t>
      </w:r>
      <w:r w:rsidR="004828E9" w:rsidRPr="00F64F97">
        <w:t xml:space="preserve">more </w:t>
      </w:r>
      <w:r w:rsidR="007A5C6A" w:rsidRPr="00F64F97">
        <w:t>realistic binding affinit</w:t>
      </w:r>
      <w:r w:rsidR="004828E9" w:rsidRPr="00F64F97">
        <w:t>ies</w:t>
      </w:r>
      <w:r w:rsidR="007A5C6A" w:rsidRPr="00F64F97">
        <w:t>. The modified model is further extended to explore the potential role</w:t>
      </w:r>
      <w:r w:rsidR="00265F4F" w:rsidRPr="00F64F97">
        <w:t>s</w:t>
      </w:r>
      <w:r w:rsidR="007A5C6A" w:rsidRPr="00F64F97">
        <w:t xml:space="preserve"> of supplementary feedback loops in the mammalian clock mechanism. Ultimately, </w:t>
      </w:r>
      <w:r w:rsidR="00265F4F" w:rsidRPr="00F64F97">
        <w:t xml:space="preserve">accurate </w:t>
      </w:r>
      <w:r w:rsidR="007A5C6A" w:rsidRPr="00F64F97">
        <w:t>model</w:t>
      </w:r>
      <w:r w:rsidR="00265F4F" w:rsidRPr="00F64F97">
        <w:t>s</w:t>
      </w:r>
      <w:r w:rsidR="007A5C6A" w:rsidRPr="00F64F97">
        <w:t xml:space="preserve"> of the circadian clock will provide</w:t>
      </w:r>
      <w:r w:rsidR="004828E9" w:rsidRPr="00F64F97">
        <w:t xml:space="preserve"> better</w:t>
      </w:r>
      <w:r w:rsidR="007A5C6A" w:rsidRPr="00F64F97">
        <w:t xml:space="preserve"> predictive tool</w:t>
      </w:r>
      <w:r w:rsidR="00265F4F" w:rsidRPr="00F64F97">
        <w:t>s</w:t>
      </w:r>
      <w:r w:rsidR="007A5C6A" w:rsidRPr="00F64F97">
        <w:t xml:space="preserve"> for chronotherapy and </w:t>
      </w:r>
      <w:proofErr w:type="spellStart"/>
      <w:r w:rsidR="007A5C6A" w:rsidRPr="00F64F97">
        <w:t>chrono</w:t>
      </w:r>
      <w:proofErr w:type="spellEnd"/>
      <w:r w:rsidR="007A5C6A" w:rsidRPr="00F64F97">
        <w:t>-pharmacology studies.</w:t>
      </w:r>
      <w:r w:rsidR="00332679">
        <w:t xml:space="preserve">   </w:t>
      </w:r>
      <w:r w:rsidR="00332679" w:rsidRPr="00332679">
        <w:rPr>
          <w:highlight w:val="yellow"/>
        </w:rPr>
        <w:t xml:space="preserve">[ ~190 words; </w:t>
      </w:r>
      <w:r w:rsidR="00332679">
        <w:rPr>
          <w:highlight w:val="yellow"/>
        </w:rPr>
        <w:t>recommended 150 – 200 words</w:t>
      </w:r>
      <w:r w:rsidR="00332679" w:rsidRPr="00332679">
        <w:rPr>
          <w:highlight w:val="yellow"/>
        </w:rPr>
        <w:t xml:space="preserve">  ]</w:t>
      </w:r>
      <w:r w:rsidR="00CF6120" w:rsidRPr="00F64F97">
        <w:rPr>
          <w:b/>
        </w:rPr>
        <w:br w:type="page"/>
      </w:r>
    </w:p>
    <w:p w14:paraId="6CB0AC13" w14:textId="77777777" w:rsidR="001F56F9" w:rsidRPr="00F64F97" w:rsidRDefault="001F56F9" w:rsidP="00626F7A">
      <w:pPr>
        <w:spacing w:after="120"/>
        <w:rPr>
          <w:rFonts w:cstheme="minorHAnsi"/>
          <w:b/>
          <w:szCs w:val="24"/>
        </w:rPr>
      </w:pPr>
      <w:r w:rsidRPr="00F64F97">
        <w:rPr>
          <w:rFonts w:cstheme="minorHAnsi"/>
          <w:b/>
          <w:szCs w:val="24"/>
        </w:rPr>
        <w:lastRenderedPageBreak/>
        <w:t>INTRODUCTION</w:t>
      </w:r>
    </w:p>
    <w:p w14:paraId="0043D7D9" w14:textId="3AEBECBA" w:rsidR="001D27EE" w:rsidRDefault="001F56F9" w:rsidP="00626F7A">
      <w:pPr>
        <w:spacing w:after="120"/>
        <w:jc w:val="both"/>
        <w:rPr>
          <w:rFonts w:cstheme="minorHAnsi"/>
          <w:szCs w:val="24"/>
        </w:rPr>
      </w:pPr>
      <w:r w:rsidRPr="00F64F97">
        <w:rPr>
          <w:rFonts w:cstheme="minorHAnsi"/>
          <w:bCs/>
          <w:szCs w:val="24"/>
        </w:rPr>
        <w:t>M</w:t>
      </w:r>
      <w:r w:rsidR="00491DDA" w:rsidRPr="00F64F97">
        <w:rPr>
          <w:rFonts w:cstheme="minorHAnsi"/>
          <w:bCs/>
          <w:szCs w:val="24"/>
        </w:rPr>
        <w:t>ost</w:t>
      </w:r>
      <w:r w:rsidRPr="00F64F97">
        <w:rPr>
          <w:rFonts w:cstheme="minorHAnsi"/>
          <w:bCs/>
          <w:szCs w:val="24"/>
        </w:rPr>
        <w:t xml:space="preserve"> organisms experience perpetual day</w:t>
      </w:r>
      <w:r w:rsidR="00AE67CF" w:rsidRPr="00F64F97">
        <w:rPr>
          <w:rFonts w:cstheme="minorHAnsi"/>
          <w:bCs/>
          <w:szCs w:val="24"/>
        </w:rPr>
        <w:t>/</w:t>
      </w:r>
      <w:r w:rsidRPr="00F64F97">
        <w:rPr>
          <w:rFonts w:cstheme="minorHAnsi"/>
          <w:bCs/>
          <w:szCs w:val="24"/>
        </w:rPr>
        <w:t>night cycle</w:t>
      </w:r>
      <w:r w:rsidR="00201FE5" w:rsidRPr="00F64F97">
        <w:rPr>
          <w:rFonts w:cstheme="minorHAnsi"/>
          <w:bCs/>
          <w:szCs w:val="24"/>
        </w:rPr>
        <w:t>s</w:t>
      </w:r>
      <w:r w:rsidRPr="00F64F97">
        <w:rPr>
          <w:rFonts w:cstheme="minorHAnsi"/>
          <w:bCs/>
          <w:szCs w:val="24"/>
        </w:rPr>
        <w:t xml:space="preserve"> and need to synchronize </w:t>
      </w:r>
      <w:r w:rsidR="00491DDA" w:rsidRPr="00F64F97">
        <w:rPr>
          <w:rFonts w:cstheme="minorHAnsi"/>
          <w:bCs/>
          <w:szCs w:val="24"/>
        </w:rPr>
        <w:t>their</w:t>
      </w:r>
      <w:r w:rsidRPr="00F64F97">
        <w:rPr>
          <w:rFonts w:cstheme="minorHAnsi"/>
          <w:bCs/>
          <w:szCs w:val="24"/>
        </w:rPr>
        <w:t xml:space="preserve"> physiological functions with this</w:t>
      </w:r>
      <w:r w:rsidR="00AE67CF" w:rsidRPr="00F64F97">
        <w:rPr>
          <w:rFonts w:cstheme="minorHAnsi"/>
          <w:bCs/>
          <w:szCs w:val="24"/>
        </w:rPr>
        <w:t xml:space="preserve"> potent </w:t>
      </w:r>
      <w:r w:rsidR="00B23CDB" w:rsidRPr="00F64F97">
        <w:rPr>
          <w:rFonts w:cstheme="minorHAnsi"/>
          <w:bCs/>
          <w:szCs w:val="24"/>
        </w:rPr>
        <w:t>external driving</w:t>
      </w:r>
      <w:r w:rsidR="00F5130F" w:rsidRPr="00F64F97">
        <w:rPr>
          <w:rFonts w:cstheme="minorHAnsi"/>
          <w:bCs/>
          <w:szCs w:val="24"/>
        </w:rPr>
        <w:t xml:space="preserve"> </w:t>
      </w:r>
      <w:r w:rsidR="00B23CDB" w:rsidRPr="00F64F97">
        <w:rPr>
          <w:rFonts w:cstheme="minorHAnsi"/>
          <w:bCs/>
          <w:szCs w:val="24"/>
        </w:rPr>
        <w:t xml:space="preserve">rhythm of </w:t>
      </w:r>
      <w:r w:rsidR="00AE67CF" w:rsidRPr="00F64F97">
        <w:rPr>
          <w:rFonts w:cstheme="minorHAnsi"/>
          <w:bCs/>
          <w:szCs w:val="24"/>
        </w:rPr>
        <w:t>light and temperature</w:t>
      </w:r>
      <w:r w:rsidR="003D78EC" w:rsidRPr="00F64F97">
        <w:rPr>
          <w:rFonts w:cstheme="minorHAnsi"/>
          <w:bCs/>
          <w:szCs w:val="24"/>
        </w:rPr>
        <w:t xml:space="preserve"> </w:t>
      </w:r>
      <w:r w:rsidR="00AC4D87" w:rsidRPr="00F64F97">
        <w:rPr>
          <w:rFonts w:cstheme="minorHAnsi"/>
          <w:bCs/>
          <w:szCs w:val="24"/>
        </w:rPr>
        <w:fldChar w:fldCharType="begin"/>
      </w:r>
      <w:r w:rsidR="00DC483B" w:rsidRPr="00F64F97">
        <w:rPr>
          <w:rFonts w:cstheme="minorHAnsi"/>
          <w:bCs/>
          <w:szCs w:val="24"/>
        </w:rPr>
        <w:instrText xml:space="preserve"> ADDIN EN.CITE &lt;EndNote&gt;&lt;Cite&gt;&lt;Author&gt;Patke&lt;/Author&gt;&lt;Year&gt;2020&lt;/Year&gt;&lt;RecNum&gt;4724&lt;/RecNum&gt;&lt;DisplayText&gt;(1)&lt;/DisplayText&gt;&lt;record&gt;&lt;rec-number&gt;4724&lt;/rec-number&gt;&lt;foreign-keys&gt;&lt;key app="EN" db-id="fetzf2ww9wedetexavmpprzdfffsfax5p5zp" timestamp="1598245266" guid="58bead3b-341b-49ea-8864-dee365ae605e"&gt;4724&lt;/key&gt;&lt;/foreign-keys&gt;&lt;ref-type name="Journal Article"&gt;17&lt;/ref-type&gt;&lt;contributors&gt;&lt;authors&gt;&lt;author&gt;Patke, A.&lt;/author&gt;&lt;author&gt;Young, M. W.&lt;/author&gt;&lt;author&gt;Axelrod, S.&lt;/author&gt;&lt;/authors&gt;&lt;/contributors&gt;&lt;auth-address&gt;Laboratory of Genetics, The Rockefeller University, New York, NY, USA.&amp;#xD;Laboratory of Genetics, The Rockefeller University, New York, NY, USA. young@rockefeller.edu.&lt;/auth-address&gt;&lt;titles&gt;&lt;title&gt;Molecular mechanisms and physiological importance of circadian rhythms&lt;/title&gt;&lt;secondary-title&gt;Nat Rev Mol Cell Biol&lt;/secondary-title&gt;&lt;/titles&gt;&lt;periodical&gt;&lt;full-title&gt;Nat Rev Mol Cell Biol&lt;/full-title&gt;&lt;abbr-1&gt;Nature reviews. Molecular cell biology&lt;/abbr-1&gt;&lt;/periodical&gt;&lt;pages&gt;67-84&lt;/pages&gt;&lt;volume&gt;21&lt;/volume&gt;&lt;number&gt;2&lt;/number&gt;&lt;edition&gt;2019/11/27&lt;/edition&gt;&lt;keywords&gt;&lt;keyword&gt;Animals&lt;/keyword&gt;&lt;keyword&gt;Circadian Clocks/*genetics/physiology&lt;/keyword&gt;&lt;keyword&gt;Circadian Rhythm/*genetics/*physiology&lt;/keyword&gt;&lt;keyword&gt;Drosophila melanogaster/physiology&lt;/keyword&gt;&lt;keyword&gt;Humans&lt;/keyword&gt;&lt;keyword&gt;Mammals/physiology&lt;/keyword&gt;&lt;/keywords&gt;&lt;dates&gt;&lt;year&gt;2020&lt;/year&gt;&lt;pub-dates&gt;&lt;date&gt;Feb&lt;/date&gt;&lt;/pub-dates&gt;&lt;/dates&gt;&lt;isbn&gt;1471-0080 (Electronic)&amp;#xD;1471-0072 (Linking)&lt;/isbn&gt;&lt;accession-num&gt;31768006&lt;/accession-num&gt;&lt;urls&gt;&lt;related-urls&gt;&lt;url&gt;https://www.ncbi.nlm.nih.gov/pubmed/31768006&lt;/url&gt;&lt;/related-urls&gt;&lt;/urls&gt;&lt;electronic-resource-num&gt;10.1038/s41580-019-0179-2&lt;/electronic-resource-num&gt;&lt;research-notes&gt;Circadian; review***&lt;/research-notes&gt;&lt;/record&gt;&lt;/Cite&gt;&lt;/EndNote&gt;</w:instrText>
      </w:r>
      <w:r w:rsidR="00AC4D87" w:rsidRPr="00F64F97">
        <w:rPr>
          <w:rFonts w:cstheme="minorHAnsi"/>
          <w:bCs/>
          <w:szCs w:val="24"/>
        </w:rPr>
        <w:fldChar w:fldCharType="separate"/>
      </w:r>
      <w:r w:rsidR="00AC4D87" w:rsidRPr="00F64F97">
        <w:rPr>
          <w:rFonts w:cstheme="minorHAnsi"/>
          <w:bCs/>
          <w:noProof/>
          <w:szCs w:val="24"/>
        </w:rPr>
        <w:t>(1)</w:t>
      </w:r>
      <w:r w:rsidR="00AC4D87" w:rsidRPr="00F64F97">
        <w:rPr>
          <w:rFonts w:cstheme="minorHAnsi"/>
          <w:bCs/>
          <w:szCs w:val="24"/>
        </w:rPr>
        <w:fldChar w:fldCharType="end"/>
      </w:r>
      <w:r w:rsidRPr="00F64F97">
        <w:rPr>
          <w:rFonts w:cstheme="minorHAnsi"/>
          <w:bCs/>
          <w:szCs w:val="24"/>
        </w:rPr>
        <w:t xml:space="preserve">. Endogenous circadian </w:t>
      </w:r>
      <w:r w:rsidR="00215B70" w:rsidRPr="00F64F97">
        <w:rPr>
          <w:rFonts w:cstheme="minorHAnsi"/>
          <w:bCs/>
          <w:szCs w:val="24"/>
        </w:rPr>
        <w:t>rhythms</w:t>
      </w:r>
      <w:r w:rsidRPr="00F64F97">
        <w:rPr>
          <w:rFonts w:cstheme="minorHAnsi"/>
          <w:bCs/>
          <w:szCs w:val="24"/>
        </w:rPr>
        <w:t xml:space="preserve"> </w:t>
      </w:r>
      <w:r w:rsidR="00AE67CF" w:rsidRPr="00F64F97">
        <w:rPr>
          <w:rFonts w:cstheme="minorHAnsi"/>
          <w:bCs/>
          <w:szCs w:val="24"/>
        </w:rPr>
        <w:t>meet this demand</w:t>
      </w:r>
      <w:r w:rsidRPr="00F64F97">
        <w:rPr>
          <w:rFonts w:cstheme="minorHAnsi"/>
          <w:bCs/>
          <w:szCs w:val="24"/>
        </w:rPr>
        <w:t xml:space="preserve">. </w:t>
      </w:r>
      <w:r w:rsidR="000B62AE" w:rsidRPr="00F64F97">
        <w:rPr>
          <w:rFonts w:cstheme="minorHAnsi"/>
          <w:bCs/>
          <w:szCs w:val="24"/>
        </w:rPr>
        <w:t>The</w:t>
      </w:r>
      <w:r w:rsidR="00840D52" w:rsidRPr="00F64F97">
        <w:rPr>
          <w:rFonts w:cstheme="minorHAnsi"/>
          <w:bCs/>
          <w:szCs w:val="24"/>
        </w:rPr>
        <w:t>se</w:t>
      </w:r>
      <w:r w:rsidR="000B62AE" w:rsidRPr="00F64F97">
        <w:rPr>
          <w:rFonts w:cstheme="minorHAnsi"/>
          <w:bCs/>
          <w:szCs w:val="24"/>
        </w:rPr>
        <w:t xml:space="preserve"> </w:t>
      </w:r>
      <w:r w:rsidR="00840D52" w:rsidRPr="00F64F97">
        <w:rPr>
          <w:rFonts w:cstheme="minorHAnsi"/>
          <w:bCs/>
          <w:szCs w:val="24"/>
        </w:rPr>
        <w:t>a</w:t>
      </w:r>
      <w:r w:rsidR="006B58F4" w:rsidRPr="00F64F97">
        <w:rPr>
          <w:rFonts w:cstheme="minorHAnsi"/>
          <w:bCs/>
          <w:szCs w:val="24"/>
        </w:rPr>
        <w:t xml:space="preserve">utonomous </w:t>
      </w:r>
      <w:r w:rsidR="00840D52" w:rsidRPr="00F64F97">
        <w:rPr>
          <w:rFonts w:cstheme="minorHAnsi"/>
          <w:bCs/>
          <w:szCs w:val="24"/>
        </w:rPr>
        <w:t xml:space="preserve">clock-like </w:t>
      </w:r>
      <w:r w:rsidR="000B62AE" w:rsidRPr="00F64F97">
        <w:rPr>
          <w:rFonts w:cstheme="minorHAnsi"/>
          <w:bCs/>
          <w:szCs w:val="24"/>
        </w:rPr>
        <w:t xml:space="preserve">rhythms are </w:t>
      </w:r>
      <w:r w:rsidR="00840D52" w:rsidRPr="00F64F97">
        <w:rPr>
          <w:rFonts w:cstheme="minorHAnsi"/>
          <w:bCs/>
          <w:szCs w:val="24"/>
        </w:rPr>
        <w:t xml:space="preserve">driven </w:t>
      </w:r>
      <w:r w:rsidR="005D2161" w:rsidRPr="00F64F97">
        <w:rPr>
          <w:rFonts w:cstheme="minorHAnsi"/>
          <w:bCs/>
          <w:szCs w:val="24"/>
        </w:rPr>
        <w:t xml:space="preserve">by </w:t>
      </w:r>
      <w:r w:rsidR="00BE53C1" w:rsidRPr="00F64F97">
        <w:t xml:space="preserve">molecular mechanisms that </w:t>
      </w:r>
      <w:r w:rsidR="00A242CE" w:rsidRPr="00F64F97">
        <w:t>generate oscillation</w:t>
      </w:r>
      <w:r w:rsidR="00265F4F" w:rsidRPr="00F64F97">
        <w:t>s</w:t>
      </w:r>
      <w:r w:rsidR="00A242CE" w:rsidRPr="00F64F97">
        <w:t xml:space="preserve"> of ~24</w:t>
      </w:r>
      <w:r w:rsidR="004828E9" w:rsidRPr="00F64F97">
        <w:t xml:space="preserve"> </w:t>
      </w:r>
      <w:r w:rsidR="00A242CE" w:rsidRPr="00F64F97">
        <w:t>h period through</w:t>
      </w:r>
      <w:r w:rsidR="00840D52" w:rsidRPr="00F64F97">
        <w:t xml:space="preserve"> negative feedback on gene</w:t>
      </w:r>
      <w:r w:rsidR="00A242CE" w:rsidRPr="00F64F97">
        <w:t xml:space="preserve"> </w:t>
      </w:r>
      <w:r w:rsidR="00840D52" w:rsidRPr="00F64F97">
        <w:t>expression</w:t>
      </w:r>
      <w:r w:rsidR="00BE53C1" w:rsidRPr="00F64F97">
        <w:t xml:space="preserve"> </w:t>
      </w:r>
      <w:r w:rsidR="00AC4D87" w:rsidRPr="00F64F97">
        <w:rPr>
          <w:rFonts w:cstheme="minorHAnsi"/>
          <w:bCs/>
          <w:szCs w:val="24"/>
        </w:rPr>
        <w:fldChar w:fldCharType="begin">
          <w:fldData xml:space="preserve">PEVuZE5vdGU+PENpdGU+PEF1dGhvcj5QYXJ0Y2g8L0F1dGhvcj48WWVhcj4yMDE0PC9ZZWFyPjxS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=
</w:fldData>
        </w:fldChar>
      </w:r>
      <w:r w:rsidR="00DC483B" w:rsidRPr="00F64F97">
        <w:rPr>
          <w:rFonts w:cstheme="minorHAnsi"/>
          <w:bCs/>
          <w:szCs w:val="24"/>
        </w:rPr>
        <w:instrText xml:space="preserve"> ADDIN EN.CITE </w:instrText>
      </w:r>
      <w:r w:rsidR="00DC483B" w:rsidRPr="00F64F97">
        <w:rPr>
          <w:rFonts w:cstheme="minorHAnsi"/>
          <w:bCs/>
          <w:szCs w:val="24"/>
        </w:rPr>
        <w:fldChar w:fldCharType="begin">
          <w:fldData xml:space="preserve">PEVuZE5vdGU+PENpdGU+PEF1dGhvcj5QYXJ0Y2g8L0F1dGhvcj48WWVhcj4yMDE0PC9ZZWFyPjxS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=
</w:fldData>
        </w:fldChar>
      </w:r>
      <w:r w:rsidR="00DC483B" w:rsidRPr="00F64F97">
        <w:rPr>
          <w:rFonts w:cstheme="minorHAnsi"/>
          <w:bCs/>
          <w:szCs w:val="24"/>
        </w:rPr>
        <w:instrText xml:space="preserve"> ADDIN EN.CITE.DATA </w:instrText>
      </w:r>
      <w:r w:rsidR="00DC483B" w:rsidRPr="00F64F97">
        <w:rPr>
          <w:rFonts w:cstheme="minorHAnsi"/>
          <w:bCs/>
          <w:szCs w:val="24"/>
        </w:rPr>
      </w:r>
      <w:r w:rsidR="00DC483B" w:rsidRPr="00F64F97">
        <w:rPr>
          <w:rFonts w:cstheme="minorHAnsi"/>
          <w:bCs/>
          <w:szCs w:val="24"/>
        </w:rPr>
        <w:fldChar w:fldCharType="end"/>
      </w:r>
      <w:r w:rsidR="00AC4D87" w:rsidRPr="00F64F97">
        <w:rPr>
          <w:rFonts w:cstheme="minorHAnsi"/>
          <w:bCs/>
          <w:szCs w:val="24"/>
        </w:rPr>
      </w:r>
      <w:r w:rsidR="00AC4D87" w:rsidRPr="00F64F97">
        <w:rPr>
          <w:rFonts w:cstheme="minorHAnsi"/>
          <w:bCs/>
          <w:szCs w:val="24"/>
        </w:rPr>
        <w:fldChar w:fldCharType="separate"/>
      </w:r>
      <w:r w:rsidR="00094830" w:rsidRPr="00F64F97">
        <w:rPr>
          <w:rFonts w:cstheme="minorHAnsi"/>
          <w:bCs/>
          <w:noProof/>
          <w:szCs w:val="24"/>
        </w:rPr>
        <w:t>(1-3)</w:t>
      </w:r>
      <w:r w:rsidR="00AC4D87" w:rsidRPr="00F64F97">
        <w:rPr>
          <w:rFonts w:cstheme="minorHAnsi"/>
          <w:bCs/>
          <w:szCs w:val="24"/>
        </w:rPr>
        <w:fldChar w:fldCharType="end"/>
      </w:r>
      <w:r w:rsidR="005D2161" w:rsidRPr="00F64F97">
        <w:rPr>
          <w:rFonts w:cstheme="minorHAnsi"/>
          <w:bCs/>
          <w:szCs w:val="24"/>
        </w:rPr>
        <w:t xml:space="preserve">. </w:t>
      </w:r>
      <w:r w:rsidR="002B5EF3" w:rsidRPr="00F64F97">
        <w:rPr>
          <w:rFonts w:cstheme="minorHAnsi"/>
          <w:bCs/>
          <w:szCs w:val="24"/>
        </w:rPr>
        <w:t xml:space="preserve">Although the genes and proteins </w:t>
      </w:r>
      <w:r w:rsidR="005D2161" w:rsidRPr="00F64F97">
        <w:rPr>
          <w:rFonts w:cstheme="minorHAnsi"/>
          <w:bCs/>
          <w:szCs w:val="24"/>
        </w:rPr>
        <w:t>constituting the circadian clocks</w:t>
      </w:r>
      <w:r w:rsidR="00F5130F" w:rsidRPr="00F64F97">
        <w:rPr>
          <w:rFonts w:cstheme="minorHAnsi"/>
          <w:bCs/>
          <w:szCs w:val="24"/>
        </w:rPr>
        <w:t xml:space="preserve"> in animals, plants and</w:t>
      </w:r>
      <w:r w:rsidR="002B5EF3" w:rsidRPr="00F64F97">
        <w:rPr>
          <w:rFonts w:cstheme="minorHAnsi"/>
          <w:bCs/>
          <w:szCs w:val="24"/>
        </w:rPr>
        <w:t xml:space="preserve"> fungi are </w:t>
      </w:r>
      <w:r w:rsidR="00A5246F" w:rsidRPr="00F64F97">
        <w:rPr>
          <w:rFonts w:cstheme="minorHAnsi"/>
          <w:bCs/>
          <w:szCs w:val="24"/>
        </w:rPr>
        <w:t>quite</w:t>
      </w:r>
      <w:r w:rsidR="002B5EF3" w:rsidRPr="00F64F97">
        <w:rPr>
          <w:rFonts w:cstheme="minorHAnsi"/>
          <w:bCs/>
          <w:szCs w:val="24"/>
        </w:rPr>
        <w:t xml:space="preserve"> different,</w:t>
      </w:r>
      <w:r w:rsidR="00A5246F" w:rsidRPr="00F64F97">
        <w:rPr>
          <w:rFonts w:cstheme="minorHAnsi"/>
          <w:bCs/>
          <w:szCs w:val="24"/>
        </w:rPr>
        <w:t xml:space="preserve"> their essential interactions are remarkably similar. In all cases, the </w:t>
      </w:r>
      <w:r w:rsidR="005D2161" w:rsidRPr="00F64F97">
        <w:rPr>
          <w:rFonts w:cstheme="minorHAnsi"/>
          <w:bCs/>
          <w:szCs w:val="24"/>
        </w:rPr>
        <w:t>clock mechanism features</w:t>
      </w:r>
      <w:r w:rsidR="00A5246F" w:rsidRPr="00F64F97">
        <w:rPr>
          <w:rFonts w:cstheme="minorHAnsi"/>
          <w:bCs/>
          <w:szCs w:val="24"/>
        </w:rPr>
        <w:t xml:space="preserve"> a ‘core’ negative feedback loop: </w:t>
      </w:r>
      <w:r w:rsidR="00A5246F" w:rsidRPr="00F64F97">
        <w:rPr>
          <w:rFonts w:cstheme="minorHAnsi"/>
          <w:bCs/>
          <w:i/>
          <w:szCs w:val="24"/>
        </w:rPr>
        <w:t>A activates B activates C inhibits A</w:t>
      </w:r>
      <w:r w:rsidR="00A5246F" w:rsidRPr="00F64F97">
        <w:rPr>
          <w:rFonts w:cstheme="minorHAnsi"/>
          <w:bCs/>
          <w:szCs w:val="24"/>
        </w:rPr>
        <w:t xml:space="preserve">. </w:t>
      </w:r>
      <w:r w:rsidRPr="00F64F97">
        <w:rPr>
          <w:rFonts w:cstheme="minorHAnsi"/>
          <w:bCs/>
          <w:szCs w:val="24"/>
        </w:rPr>
        <w:t xml:space="preserve">In mammals, </w:t>
      </w:r>
      <w:r w:rsidR="00A5246F" w:rsidRPr="00F64F97">
        <w:rPr>
          <w:rFonts w:cstheme="minorHAnsi"/>
          <w:bCs/>
          <w:szCs w:val="24"/>
        </w:rPr>
        <w:t>this loop consists of</w:t>
      </w:r>
      <w:r w:rsidRPr="00F64F97">
        <w:rPr>
          <w:rFonts w:cstheme="minorHAnsi"/>
          <w:bCs/>
          <w:szCs w:val="24"/>
        </w:rPr>
        <w:t xml:space="preserve"> transcriptional regulation </w:t>
      </w:r>
      <w:r w:rsidR="00A5246F" w:rsidRPr="00F64F97">
        <w:rPr>
          <w:rFonts w:cstheme="minorHAnsi"/>
          <w:bCs/>
          <w:szCs w:val="24"/>
        </w:rPr>
        <w:t>involving six</w:t>
      </w:r>
      <w:r w:rsidRPr="00F64F97">
        <w:rPr>
          <w:rFonts w:cstheme="minorHAnsi"/>
          <w:bCs/>
          <w:szCs w:val="24"/>
        </w:rPr>
        <w:t xml:space="preserve"> genes: </w:t>
      </w:r>
      <w:r w:rsidRPr="00F64F97">
        <w:rPr>
          <w:rFonts w:cstheme="minorHAnsi"/>
          <w:bCs/>
          <w:i/>
          <w:iCs/>
          <w:szCs w:val="24"/>
        </w:rPr>
        <w:t>P</w:t>
      </w:r>
      <w:r w:rsidR="00AD66E6">
        <w:rPr>
          <w:rFonts w:cstheme="minorHAnsi"/>
          <w:bCs/>
          <w:i/>
          <w:iCs/>
          <w:szCs w:val="24"/>
        </w:rPr>
        <w:t>er</w:t>
      </w:r>
      <w:r w:rsidRPr="00F64F97">
        <w:rPr>
          <w:rFonts w:cstheme="minorHAnsi"/>
          <w:bCs/>
          <w:i/>
          <w:iCs/>
          <w:szCs w:val="24"/>
        </w:rPr>
        <w:t>1/2</w:t>
      </w:r>
      <w:r w:rsidRPr="00F64F97">
        <w:rPr>
          <w:rFonts w:cstheme="minorHAnsi"/>
          <w:bCs/>
          <w:szCs w:val="24"/>
        </w:rPr>
        <w:t xml:space="preserve">, </w:t>
      </w:r>
      <w:r w:rsidRPr="00F64F97">
        <w:rPr>
          <w:rFonts w:cstheme="minorHAnsi"/>
          <w:bCs/>
          <w:i/>
          <w:iCs/>
          <w:szCs w:val="24"/>
        </w:rPr>
        <w:t>C</w:t>
      </w:r>
      <w:r w:rsidR="00082F45">
        <w:rPr>
          <w:rFonts w:cstheme="minorHAnsi"/>
          <w:bCs/>
          <w:i/>
          <w:iCs/>
          <w:szCs w:val="24"/>
        </w:rPr>
        <w:t>ry</w:t>
      </w:r>
      <w:r w:rsidRPr="00F64F97">
        <w:rPr>
          <w:rFonts w:cstheme="minorHAnsi"/>
          <w:bCs/>
          <w:i/>
          <w:iCs/>
          <w:szCs w:val="24"/>
        </w:rPr>
        <w:t>1/2</w:t>
      </w:r>
      <w:r w:rsidRPr="00F64F97">
        <w:rPr>
          <w:rFonts w:cstheme="minorHAnsi"/>
          <w:bCs/>
          <w:szCs w:val="24"/>
        </w:rPr>
        <w:t xml:space="preserve">, </w:t>
      </w:r>
      <w:r w:rsidRPr="00F64F97">
        <w:rPr>
          <w:rFonts w:cstheme="minorHAnsi"/>
          <w:bCs/>
          <w:i/>
          <w:iCs/>
          <w:szCs w:val="24"/>
        </w:rPr>
        <w:t>B</w:t>
      </w:r>
      <w:r w:rsidR="00082F45">
        <w:rPr>
          <w:rFonts w:cstheme="minorHAnsi"/>
          <w:bCs/>
          <w:i/>
          <w:iCs/>
          <w:szCs w:val="24"/>
        </w:rPr>
        <w:t>mal</w:t>
      </w:r>
      <w:r w:rsidRPr="00F64F97">
        <w:rPr>
          <w:rFonts w:cstheme="minorHAnsi"/>
          <w:bCs/>
          <w:i/>
          <w:iCs/>
          <w:szCs w:val="24"/>
        </w:rPr>
        <w:t>1</w:t>
      </w:r>
      <w:r w:rsidRPr="00F64F97">
        <w:rPr>
          <w:rFonts w:cstheme="minorHAnsi"/>
          <w:bCs/>
          <w:szCs w:val="24"/>
        </w:rPr>
        <w:t>,</w:t>
      </w:r>
      <w:r w:rsidR="00A5246F" w:rsidRPr="00F64F97">
        <w:rPr>
          <w:rFonts w:cstheme="minorHAnsi"/>
          <w:bCs/>
          <w:szCs w:val="24"/>
        </w:rPr>
        <w:t xml:space="preserve"> and</w:t>
      </w:r>
      <w:r w:rsidRPr="00F64F97">
        <w:rPr>
          <w:rFonts w:cstheme="minorHAnsi"/>
          <w:bCs/>
          <w:szCs w:val="24"/>
        </w:rPr>
        <w:t xml:space="preserve"> </w:t>
      </w:r>
      <w:r w:rsidRPr="00F64F97">
        <w:rPr>
          <w:rFonts w:cstheme="minorHAnsi"/>
          <w:bCs/>
          <w:i/>
          <w:iCs/>
          <w:szCs w:val="24"/>
        </w:rPr>
        <w:t>C</w:t>
      </w:r>
      <w:r w:rsidR="00082F45">
        <w:rPr>
          <w:rFonts w:cstheme="minorHAnsi"/>
          <w:bCs/>
          <w:i/>
          <w:iCs/>
          <w:szCs w:val="24"/>
        </w:rPr>
        <w:t>lock</w:t>
      </w:r>
      <w:r w:rsidR="003D78EC" w:rsidRPr="00F64F97">
        <w:rPr>
          <w:rFonts w:cstheme="minorHAnsi"/>
          <w:bCs/>
          <w:i/>
          <w:iCs/>
          <w:szCs w:val="24"/>
        </w:rPr>
        <w:t xml:space="preserve"> </w:t>
      </w:r>
      <w:r w:rsidR="00AC4D87" w:rsidRPr="00F64F97">
        <w:rPr>
          <w:rFonts w:cstheme="minorHAnsi"/>
          <w:bCs/>
          <w:szCs w:val="24"/>
        </w:rPr>
        <w:fldChar w:fldCharType="begin">
          <w:fldData xml:space="preserve">PEVuZE5vdGU+PENpdGU+PEF1dGhvcj5QYXJ0Y2g8L0F1dGhvcj48WWVhcj4yMDE0PC9ZZWFyPjxS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</w:fldData>
        </w:fldChar>
      </w:r>
      <w:r w:rsidR="00DC483B" w:rsidRPr="00F64F97">
        <w:rPr>
          <w:rFonts w:cstheme="minorHAnsi"/>
          <w:bCs/>
          <w:szCs w:val="24"/>
        </w:rPr>
        <w:instrText xml:space="preserve"> ADDIN EN.CITE </w:instrText>
      </w:r>
      <w:r w:rsidR="00DC483B" w:rsidRPr="00F64F97">
        <w:rPr>
          <w:rFonts w:cstheme="minorHAnsi"/>
          <w:bCs/>
          <w:szCs w:val="24"/>
        </w:rPr>
        <w:fldChar w:fldCharType="begin">
          <w:fldData xml:space="preserve">PEVuZE5vdGU+PENpdGU+PEF1dGhvcj5QYXJ0Y2g8L0F1dGhvcj48WWVhcj4yMDE0PC9ZZWFyPjxS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</w:fldData>
        </w:fldChar>
      </w:r>
      <w:r w:rsidR="00DC483B" w:rsidRPr="00F64F97">
        <w:rPr>
          <w:rFonts w:cstheme="minorHAnsi"/>
          <w:bCs/>
          <w:szCs w:val="24"/>
        </w:rPr>
        <w:instrText xml:space="preserve"> ADDIN EN.CITE.DATA </w:instrText>
      </w:r>
      <w:r w:rsidR="00DC483B" w:rsidRPr="00F64F97">
        <w:rPr>
          <w:rFonts w:cstheme="minorHAnsi"/>
          <w:bCs/>
          <w:szCs w:val="24"/>
        </w:rPr>
      </w:r>
      <w:r w:rsidR="00DC483B" w:rsidRPr="00F64F97">
        <w:rPr>
          <w:rFonts w:cstheme="minorHAnsi"/>
          <w:bCs/>
          <w:szCs w:val="24"/>
        </w:rPr>
        <w:fldChar w:fldCharType="end"/>
      </w:r>
      <w:r w:rsidR="00AC4D87" w:rsidRPr="00F64F97">
        <w:rPr>
          <w:rFonts w:cstheme="minorHAnsi"/>
          <w:bCs/>
          <w:szCs w:val="24"/>
        </w:rPr>
      </w:r>
      <w:r w:rsidR="00AC4D87" w:rsidRPr="00F64F97">
        <w:rPr>
          <w:rFonts w:cstheme="minorHAnsi"/>
          <w:bCs/>
          <w:szCs w:val="24"/>
        </w:rPr>
        <w:fldChar w:fldCharType="separate"/>
      </w:r>
      <w:r w:rsidR="00094830" w:rsidRPr="00F64F97">
        <w:rPr>
          <w:rFonts w:cstheme="minorHAnsi"/>
          <w:bCs/>
          <w:noProof/>
          <w:szCs w:val="24"/>
        </w:rPr>
        <w:t>(1-4)</w:t>
      </w:r>
      <w:r w:rsidR="00AC4D87" w:rsidRPr="00F64F97">
        <w:rPr>
          <w:rFonts w:cstheme="minorHAnsi"/>
          <w:bCs/>
          <w:szCs w:val="24"/>
        </w:rPr>
        <w:fldChar w:fldCharType="end"/>
      </w:r>
      <w:r w:rsidR="00A5246F" w:rsidRPr="00F64F97">
        <w:rPr>
          <w:rFonts w:cstheme="minorHAnsi"/>
          <w:bCs/>
          <w:szCs w:val="24"/>
        </w:rPr>
        <w:t>.</w:t>
      </w:r>
      <w:r w:rsidRPr="00F64F97">
        <w:rPr>
          <w:rFonts w:cstheme="minorHAnsi"/>
          <w:bCs/>
          <w:szCs w:val="24"/>
        </w:rPr>
        <w:t xml:space="preserve"> </w:t>
      </w:r>
      <w:r w:rsidR="00B7745F" w:rsidRPr="00F64F97">
        <w:rPr>
          <w:rFonts w:cstheme="minorHAnsi"/>
          <w:bCs/>
          <w:szCs w:val="24"/>
        </w:rPr>
        <w:t xml:space="preserve">For convenience, </w:t>
      </w:r>
      <w:r w:rsidR="005D2161" w:rsidRPr="00F64F97">
        <w:rPr>
          <w:rFonts w:cstheme="minorHAnsi"/>
          <w:bCs/>
          <w:szCs w:val="24"/>
        </w:rPr>
        <w:t xml:space="preserve">in this work </w:t>
      </w:r>
      <w:r w:rsidR="00B7745F" w:rsidRPr="00F64F97">
        <w:rPr>
          <w:rFonts w:cstheme="minorHAnsi"/>
          <w:bCs/>
          <w:szCs w:val="24"/>
        </w:rPr>
        <w:t xml:space="preserve">we drop the distinction between </w:t>
      </w:r>
      <w:r w:rsidR="001047A1" w:rsidRPr="00F64F97">
        <w:rPr>
          <w:rFonts w:cstheme="minorHAnsi"/>
          <w:bCs/>
          <w:szCs w:val="24"/>
        </w:rPr>
        <w:t xml:space="preserve">the homologous pairs of proteins PER1/2 </w:t>
      </w:r>
      <w:r w:rsidR="00A5246F" w:rsidRPr="00F64F97">
        <w:rPr>
          <w:rFonts w:cstheme="minorHAnsi"/>
          <w:bCs/>
          <w:szCs w:val="24"/>
        </w:rPr>
        <w:t xml:space="preserve">and </w:t>
      </w:r>
      <w:r w:rsidR="001047A1" w:rsidRPr="00F64F97">
        <w:rPr>
          <w:rFonts w:cstheme="minorHAnsi"/>
          <w:bCs/>
          <w:szCs w:val="24"/>
        </w:rPr>
        <w:t>CRY1/2.</w:t>
      </w:r>
      <w:r w:rsidRPr="00F64F97">
        <w:rPr>
          <w:rFonts w:cstheme="minorHAnsi"/>
          <w:bCs/>
          <w:szCs w:val="24"/>
        </w:rPr>
        <w:t xml:space="preserve"> In this mechanism</w:t>
      </w:r>
      <w:r w:rsidR="00444EA1" w:rsidRPr="00F64F97">
        <w:rPr>
          <w:rFonts w:cstheme="minorHAnsi"/>
          <w:bCs/>
          <w:szCs w:val="24"/>
        </w:rPr>
        <w:t xml:space="preserve"> (</w:t>
      </w:r>
      <w:r w:rsidR="00444EA1" w:rsidRPr="00FF66F4">
        <w:rPr>
          <w:rFonts w:cstheme="minorHAnsi"/>
          <w:bCs/>
          <w:szCs w:val="24"/>
          <w:highlight w:val="yellow"/>
        </w:rPr>
        <w:t>Figure 1</w:t>
      </w:r>
      <w:r w:rsidR="00444EA1" w:rsidRPr="00F64F97">
        <w:rPr>
          <w:rFonts w:cstheme="minorHAnsi"/>
          <w:bCs/>
          <w:szCs w:val="24"/>
        </w:rPr>
        <w:t>)</w:t>
      </w:r>
      <w:r w:rsidRPr="00F64F97">
        <w:rPr>
          <w:rFonts w:cstheme="minorHAnsi"/>
          <w:bCs/>
          <w:szCs w:val="24"/>
        </w:rPr>
        <w:t xml:space="preserve">, </w:t>
      </w:r>
      <w:r w:rsidR="00444EA1" w:rsidRPr="00F64F97">
        <w:rPr>
          <w:rFonts w:cstheme="minorHAnsi"/>
          <w:bCs/>
          <w:szCs w:val="24"/>
        </w:rPr>
        <w:t xml:space="preserve">the heterodimeric transcription factor </w:t>
      </w:r>
      <w:r w:rsidRPr="00F64F97">
        <w:rPr>
          <w:rFonts w:cstheme="minorHAnsi"/>
          <w:bCs/>
          <w:szCs w:val="24"/>
        </w:rPr>
        <w:t>BMAL</w:t>
      </w:r>
      <w:proofErr w:type="gramStart"/>
      <w:r w:rsidR="006B3388">
        <w:rPr>
          <w:rFonts w:cstheme="minorHAnsi"/>
          <w:bCs/>
          <w:szCs w:val="24"/>
        </w:rPr>
        <w:t>1</w:t>
      </w:r>
      <w:r w:rsidRPr="00F64F97">
        <w:rPr>
          <w:rFonts w:cstheme="minorHAnsi"/>
          <w:bCs/>
          <w:szCs w:val="24"/>
        </w:rPr>
        <w:t>:CLOCK</w:t>
      </w:r>
      <w:proofErr w:type="gramEnd"/>
      <w:r w:rsidRPr="00F64F97">
        <w:rPr>
          <w:rFonts w:cstheme="minorHAnsi"/>
          <w:bCs/>
          <w:szCs w:val="24"/>
        </w:rPr>
        <w:t xml:space="preserve"> activates </w:t>
      </w:r>
      <w:r w:rsidR="00F5130F" w:rsidRPr="00F64F97">
        <w:rPr>
          <w:rFonts w:cstheme="minorHAnsi"/>
          <w:bCs/>
          <w:i/>
          <w:iCs/>
          <w:szCs w:val="24"/>
        </w:rPr>
        <w:t>P</w:t>
      </w:r>
      <w:r w:rsidR="00082F45">
        <w:rPr>
          <w:rFonts w:cstheme="minorHAnsi"/>
          <w:bCs/>
          <w:i/>
          <w:iCs/>
          <w:szCs w:val="24"/>
        </w:rPr>
        <w:t xml:space="preserve">er </w:t>
      </w:r>
      <w:r w:rsidRPr="00F64F97">
        <w:rPr>
          <w:rFonts w:cstheme="minorHAnsi"/>
          <w:bCs/>
          <w:szCs w:val="24"/>
        </w:rPr>
        <w:t xml:space="preserve">transcription. </w:t>
      </w:r>
      <w:r w:rsidR="00F5130F" w:rsidRPr="00F64F97">
        <w:rPr>
          <w:rFonts w:cstheme="minorHAnsi"/>
          <w:bCs/>
          <w:i/>
          <w:iCs/>
          <w:szCs w:val="24"/>
        </w:rPr>
        <w:t>P</w:t>
      </w:r>
      <w:r w:rsidR="00082F45">
        <w:rPr>
          <w:rFonts w:cstheme="minorHAnsi"/>
          <w:bCs/>
          <w:i/>
          <w:iCs/>
          <w:szCs w:val="24"/>
        </w:rPr>
        <w:t>er</w:t>
      </w:r>
      <w:r w:rsidRPr="00F64F97">
        <w:rPr>
          <w:rFonts w:cstheme="minorHAnsi"/>
          <w:bCs/>
          <w:i/>
          <w:iCs/>
          <w:szCs w:val="24"/>
        </w:rPr>
        <w:t xml:space="preserve"> </w:t>
      </w:r>
      <w:r w:rsidRPr="00F64F97">
        <w:rPr>
          <w:rFonts w:cstheme="minorHAnsi"/>
          <w:bCs/>
          <w:szCs w:val="24"/>
        </w:rPr>
        <w:t>mRNA is then translated in the cytoplasm</w:t>
      </w:r>
      <w:r w:rsidR="001047A1" w:rsidRPr="00F64F97">
        <w:rPr>
          <w:rFonts w:cstheme="minorHAnsi"/>
          <w:bCs/>
          <w:szCs w:val="24"/>
        </w:rPr>
        <w:t xml:space="preserve">, </w:t>
      </w:r>
      <w:r w:rsidR="00F5130F" w:rsidRPr="00F64F97">
        <w:rPr>
          <w:rFonts w:cstheme="minorHAnsi"/>
          <w:bCs/>
          <w:szCs w:val="24"/>
        </w:rPr>
        <w:t>where</w:t>
      </w:r>
      <w:r w:rsidRPr="00F64F97">
        <w:rPr>
          <w:rFonts w:cstheme="minorHAnsi"/>
          <w:bCs/>
          <w:szCs w:val="24"/>
        </w:rPr>
        <w:t xml:space="preserve"> PER protein binds with CRY and enters the nucleus. </w:t>
      </w:r>
      <w:proofErr w:type="gramStart"/>
      <w:r w:rsidRPr="00F64F97">
        <w:rPr>
          <w:rFonts w:cstheme="minorHAnsi"/>
          <w:bCs/>
          <w:szCs w:val="24"/>
        </w:rPr>
        <w:t>PER:CRY</w:t>
      </w:r>
      <w:proofErr w:type="gramEnd"/>
      <w:r w:rsidRPr="00F64F97">
        <w:rPr>
          <w:rFonts w:cstheme="minorHAnsi"/>
          <w:bCs/>
          <w:szCs w:val="24"/>
        </w:rPr>
        <w:t xml:space="preserve"> then binds with BMAL</w:t>
      </w:r>
      <w:r w:rsidR="006B3388">
        <w:rPr>
          <w:rFonts w:cstheme="minorHAnsi"/>
          <w:bCs/>
          <w:szCs w:val="24"/>
        </w:rPr>
        <w:t>1</w:t>
      </w:r>
      <w:r w:rsidRPr="00F64F97">
        <w:rPr>
          <w:rFonts w:cstheme="minorHAnsi"/>
          <w:bCs/>
          <w:szCs w:val="24"/>
        </w:rPr>
        <w:t xml:space="preserve">:CLOCK to </w:t>
      </w:r>
      <w:r w:rsidR="00260A5C" w:rsidRPr="00F64F97">
        <w:rPr>
          <w:rFonts w:cstheme="minorHAnsi"/>
          <w:bCs/>
          <w:szCs w:val="24"/>
        </w:rPr>
        <w:t xml:space="preserve">block </w:t>
      </w:r>
      <w:r w:rsidRPr="00F64F97">
        <w:rPr>
          <w:rFonts w:cstheme="minorHAnsi"/>
          <w:bCs/>
          <w:szCs w:val="24"/>
        </w:rPr>
        <w:t>its</w:t>
      </w:r>
      <w:r w:rsidR="00970701" w:rsidRPr="00F64F97">
        <w:rPr>
          <w:rFonts w:cstheme="minorHAnsi"/>
          <w:bCs/>
          <w:szCs w:val="24"/>
        </w:rPr>
        <w:t xml:space="preserve"> activation of</w:t>
      </w:r>
      <w:r w:rsidRPr="00F64F97">
        <w:rPr>
          <w:rFonts w:cstheme="minorHAnsi"/>
          <w:bCs/>
          <w:szCs w:val="24"/>
        </w:rPr>
        <w:t xml:space="preserve"> </w:t>
      </w:r>
      <w:r w:rsidR="00F5130F" w:rsidRPr="00F64F97">
        <w:rPr>
          <w:rFonts w:cstheme="minorHAnsi"/>
          <w:bCs/>
          <w:i/>
          <w:iCs/>
          <w:szCs w:val="24"/>
        </w:rPr>
        <w:t>P</w:t>
      </w:r>
      <w:r w:rsidR="00082F45">
        <w:rPr>
          <w:rFonts w:cstheme="minorHAnsi"/>
          <w:bCs/>
          <w:i/>
          <w:iCs/>
          <w:szCs w:val="24"/>
        </w:rPr>
        <w:t>er</w:t>
      </w:r>
      <w:r w:rsidRPr="00F64F97">
        <w:rPr>
          <w:rFonts w:cstheme="minorHAnsi"/>
          <w:bCs/>
          <w:i/>
          <w:iCs/>
          <w:szCs w:val="24"/>
        </w:rPr>
        <w:t xml:space="preserve"> </w:t>
      </w:r>
      <w:r w:rsidRPr="00F64F97">
        <w:rPr>
          <w:rFonts w:cstheme="minorHAnsi"/>
          <w:bCs/>
          <w:szCs w:val="24"/>
        </w:rPr>
        <w:t>transcription.</w:t>
      </w:r>
      <w:r w:rsidR="007572C0" w:rsidRPr="00F64F97">
        <w:rPr>
          <w:rFonts w:cstheme="minorHAnsi"/>
          <w:bCs/>
          <w:szCs w:val="24"/>
        </w:rPr>
        <w:t xml:space="preserve"> </w:t>
      </w:r>
      <w:r w:rsidR="007572C0" w:rsidRPr="00F64F97">
        <w:rPr>
          <w:rFonts w:cstheme="minorHAnsi"/>
          <w:szCs w:val="24"/>
        </w:rPr>
        <w:t>PER:CRY’s cycle of</w:t>
      </w:r>
      <w:r w:rsidR="00986502" w:rsidRPr="00F64F97">
        <w:rPr>
          <w:rFonts w:cstheme="minorHAnsi"/>
          <w:szCs w:val="24"/>
        </w:rPr>
        <w:t xml:space="preserve"> production,</w:t>
      </w:r>
      <w:r w:rsidR="007572C0" w:rsidRPr="00F64F97">
        <w:rPr>
          <w:rFonts w:cstheme="minorHAnsi"/>
          <w:szCs w:val="24"/>
        </w:rPr>
        <w:t xml:space="preserve"> nuclear entry, auto</w:t>
      </w:r>
      <w:r w:rsidR="00F5130F" w:rsidRPr="00F64F97">
        <w:rPr>
          <w:rFonts w:cstheme="minorHAnsi"/>
          <w:szCs w:val="24"/>
        </w:rPr>
        <w:t>-</w:t>
      </w:r>
      <w:r w:rsidR="007572C0" w:rsidRPr="00F64F97">
        <w:rPr>
          <w:rFonts w:cstheme="minorHAnsi"/>
          <w:szCs w:val="24"/>
        </w:rPr>
        <w:t>inhibition, and subsequent degradation is</w:t>
      </w:r>
      <w:r w:rsidR="00444EA1" w:rsidRPr="00F64F97">
        <w:rPr>
          <w:rFonts w:cstheme="minorHAnsi"/>
          <w:szCs w:val="24"/>
        </w:rPr>
        <w:t xml:space="preserve"> widely acknowledged to be</w:t>
      </w:r>
      <w:r w:rsidR="007572C0" w:rsidRPr="00F64F97">
        <w:rPr>
          <w:rFonts w:cstheme="minorHAnsi"/>
          <w:szCs w:val="24"/>
        </w:rPr>
        <w:t xml:space="preserve"> the source of </w:t>
      </w:r>
      <w:r w:rsidR="00986502" w:rsidRPr="00F64F97">
        <w:rPr>
          <w:rFonts w:cstheme="minorHAnsi"/>
          <w:szCs w:val="24"/>
        </w:rPr>
        <w:t xml:space="preserve">circadian </w:t>
      </w:r>
      <w:r w:rsidR="007572C0" w:rsidRPr="00F64F97">
        <w:rPr>
          <w:rFonts w:cstheme="minorHAnsi"/>
          <w:szCs w:val="24"/>
        </w:rPr>
        <w:t>rhythmicity</w:t>
      </w:r>
      <w:r w:rsidR="003D78EC" w:rsidRPr="00F64F97">
        <w:rPr>
          <w:rFonts w:cstheme="minorHAnsi"/>
          <w:szCs w:val="24"/>
        </w:rPr>
        <w:t xml:space="preserve"> </w:t>
      </w:r>
      <w:r w:rsidR="00AC4D87" w:rsidRPr="00F64F97">
        <w:rPr>
          <w:rFonts w:cstheme="minorHAnsi"/>
          <w:szCs w:val="24"/>
        </w:rPr>
        <w:fldChar w:fldCharType="begin"/>
      </w:r>
      <w:r w:rsidR="00DC483B" w:rsidRPr="00F64F97">
        <w:rPr>
          <w:rFonts w:cstheme="minorHAnsi"/>
          <w:szCs w:val="24"/>
        </w:rPr>
        <w:instrText xml:space="preserve"> ADDIN EN.CITE &lt;EndNote&gt;&lt;Cite&gt;&lt;Author&gt;Smolen&lt;/Author&gt;&lt;Year&gt;2009&lt;/Year&gt;&lt;RecNum&gt;2913&lt;/RecNum&gt;&lt;DisplayText&gt;(5)&lt;/DisplayText&gt;&lt;record&gt;&lt;rec-number&gt;2913&lt;/rec-number&gt;&lt;foreign-keys&gt;&lt;key app="EN" db-id="fetzf2ww9wedetexavmpprzdfffsfax5p5zp" timestamp="1492437300" guid="a6c159ec-4990-4dc6-be17-12663ca516ce"&gt;2913&lt;/key&gt;&lt;/foreign-keys&gt;&lt;ref-type name="Book Section"&gt;5&lt;/ref-type&gt;&lt;contributors&gt;&lt;authors&gt;&lt;author&gt;Smolen, P.&lt;/author&gt;&lt;author&gt;Byrne, J. H.&lt;/author&gt;&lt;/authors&gt;&lt;secondary-authors&gt;&lt;author&gt;Larry R. Squire&lt;/author&gt;&lt;/secondary-authors&gt;&lt;/contributors&gt;&lt;titles&gt;&lt;title&gt;Circadian Rhythm Models&lt;/title&gt;&lt;secondary-title&gt;Encyclopedia of Neuroscience&lt;/secondary-title&gt;&lt;/titles&gt;&lt;pages&gt;957-963&lt;/pages&gt;&lt;dates&gt;&lt;year&gt;2009&lt;/year&gt;&lt;/dates&gt;&lt;publisher&gt;Oxford: Academic Press&lt;/publisher&gt;&lt;urls&gt;&lt;/urls&gt;&lt;research-notes&gt;Circadian; clock model, review&lt;/research-notes&gt;&lt;/record&gt;&lt;/Cite&gt;&lt;/EndNote&gt;</w:instrText>
      </w:r>
      <w:r w:rsidR="00AC4D87" w:rsidRPr="00F64F97">
        <w:rPr>
          <w:rFonts w:cstheme="minorHAnsi"/>
          <w:szCs w:val="24"/>
        </w:rPr>
        <w:fldChar w:fldCharType="separate"/>
      </w:r>
      <w:r w:rsidR="00094830" w:rsidRPr="00F64F97">
        <w:rPr>
          <w:rFonts w:cstheme="minorHAnsi"/>
          <w:noProof/>
          <w:szCs w:val="24"/>
        </w:rPr>
        <w:t>(5)</w:t>
      </w:r>
      <w:r w:rsidR="00AC4D87" w:rsidRPr="00F64F97">
        <w:rPr>
          <w:rFonts w:cstheme="minorHAnsi"/>
          <w:szCs w:val="24"/>
        </w:rPr>
        <w:fldChar w:fldCharType="end"/>
      </w:r>
      <w:r w:rsidR="007572C0" w:rsidRPr="00F64F97">
        <w:rPr>
          <w:rFonts w:cstheme="minorHAnsi"/>
          <w:szCs w:val="24"/>
        </w:rPr>
        <w:t xml:space="preserve">. </w:t>
      </w:r>
    </w:p>
    <w:p w14:paraId="5637152A" w14:textId="1DD4F449" w:rsidR="002174D7" w:rsidRPr="00F64F97" w:rsidRDefault="00506878" w:rsidP="00626F7A">
      <w:pPr>
        <w:spacing w:after="120"/>
        <w:jc w:val="both"/>
        <w:rPr>
          <w:rFonts w:cstheme="minorHAnsi"/>
          <w:bCs/>
          <w:szCs w:val="24"/>
        </w:rPr>
      </w:pPr>
      <w:r w:rsidRPr="00F64F97">
        <w:rPr>
          <w:rFonts w:cstheme="minorHAnsi"/>
          <w:bCs/>
          <w:szCs w:val="24"/>
        </w:rPr>
        <w:t xml:space="preserve">Over the </w:t>
      </w:r>
      <w:r w:rsidR="00F5130F" w:rsidRPr="00F64F97">
        <w:rPr>
          <w:rFonts w:cstheme="minorHAnsi"/>
          <w:bCs/>
          <w:szCs w:val="24"/>
        </w:rPr>
        <w:t>past 5</w:t>
      </w:r>
      <w:r w:rsidRPr="00F64F97">
        <w:rPr>
          <w:rFonts w:cstheme="minorHAnsi"/>
          <w:bCs/>
          <w:szCs w:val="24"/>
        </w:rPr>
        <w:t>0 years, many people have proposed mathematical models of circadian rhythms</w:t>
      </w:r>
      <w:r w:rsidR="006E7B23" w:rsidRPr="00F64F97">
        <w:rPr>
          <w:rFonts w:cstheme="minorHAnsi"/>
          <w:bCs/>
          <w:szCs w:val="24"/>
        </w:rPr>
        <w:t xml:space="preserve"> </w:t>
      </w:r>
      <w:r w:rsidR="00AC4D87" w:rsidRPr="00F64F97">
        <w:rPr>
          <w:rFonts w:cstheme="minorHAnsi"/>
          <w:szCs w:val="24"/>
        </w:rPr>
        <w:fldChar w:fldCharType="begin">
          <w:fldData xml:space="preserve">PEVuZE5vdGU+PENpdGU+PEF1dGhvcj5TbW9sZW48L0F1dGhvcj48WWVhcj4yMDA5PC9ZZWFyPjxS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</w:fldData>
        </w:fldChar>
      </w:r>
      <w:r w:rsidR="00DC483B" w:rsidRPr="00F64F97">
        <w:rPr>
          <w:rFonts w:cstheme="minorHAnsi"/>
          <w:szCs w:val="24"/>
        </w:rPr>
        <w:instrText xml:space="preserve"> ADDIN EN.CITE </w:instrText>
      </w:r>
      <w:r w:rsidR="00DC483B" w:rsidRPr="00F64F97">
        <w:rPr>
          <w:rFonts w:cstheme="minorHAnsi"/>
          <w:szCs w:val="24"/>
        </w:rPr>
        <w:fldChar w:fldCharType="begin">
          <w:fldData xml:space="preserve">PEVuZE5vdGU+PENpdGU+PEF1dGhvcj5TbW9sZW48L0F1dGhvcj48WWVhcj4yMDA5PC9ZZWFyPjxS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</w:fldData>
        </w:fldChar>
      </w:r>
      <w:r w:rsidR="00DC483B" w:rsidRPr="00F64F97">
        <w:rPr>
          <w:rFonts w:cstheme="minorHAnsi"/>
          <w:szCs w:val="24"/>
        </w:rPr>
        <w:instrText xml:space="preserve"> ADDIN EN.CITE.DATA </w:instrText>
      </w:r>
      <w:r w:rsidR="00DC483B" w:rsidRPr="00F64F97">
        <w:rPr>
          <w:rFonts w:cstheme="minorHAnsi"/>
          <w:szCs w:val="24"/>
        </w:rPr>
      </w:r>
      <w:r w:rsidR="00DC483B" w:rsidRPr="00F64F97">
        <w:rPr>
          <w:rFonts w:cstheme="minorHAnsi"/>
          <w:szCs w:val="24"/>
        </w:rPr>
        <w:fldChar w:fldCharType="end"/>
      </w:r>
      <w:r w:rsidR="00AC4D87" w:rsidRPr="00F64F97">
        <w:rPr>
          <w:rFonts w:cstheme="minorHAnsi"/>
          <w:szCs w:val="24"/>
        </w:rPr>
      </w:r>
      <w:r w:rsidR="00AC4D87" w:rsidRPr="00F64F97">
        <w:rPr>
          <w:rFonts w:cstheme="minorHAnsi"/>
          <w:szCs w:val="24"/>
        </w:rPr>
        <w:fldChar w:fldCharType="separate"/>
      </w:r>
      <w:r w:rsidR="00094830" w:rsidRPr="00F64F97">
        <w:rPr>
          <w:rFonts w:cstheme="minorHAnsi"/>
          <w:noProof/>
          <w:szCs w:val="24"/>
        </w:rPr>
        <w:t>(5-11)</w:t>
      </w:r>
      <w:r w:rsidR="00AC4D87" w:rsidRPr="00F64F97">
        <w:rPr>
          <w:rFonts w:cstheme="minorHAnsi"/>
          <w:szCs w:val="24"/>
        </w:rPr>
        <w:fldChar w:fldCharType="end"/>
      </w:r>
      <w:r w:rsidR="005A7F74" w:rsidRPr="00F64F97">
        <w:rPr>
          <w:rFonts w:cstheme="minorHAnsi"/>
          <w:bCs/>
          <w:szCs w:val="24"/>
        </w:rPr>
        <w:t>.</w:t>
      </w:r>
      <w:r w:rsidRPr="00F64F97">
        <w:rPr>
          <w:rFonts w:cstheme="minorHAnsi"/>
          <w:bCs/>
          <w:szCs w:val="24"/>
        </w:rPr>
        <w:t xml:space="preserve"> </w:t>
      </w:r>
      <w:r w:rsidR="007F437C" w:rsidRPr="00F64F97">
        <w:rPr>
          <w:rFonts w:cstheme="minorHAnsi"/>
          <w:bCs/>
          <w:szCs w:val="24"/>
        </w:rPr>
        <w:t>In 1965, Brian Goodwin proposed a</w:t>
      </w:r>
      <w:r w:rsidRPr="00F64F97">
        <w:rPr>
          <w:rFonts w:cstheme="minorHAnsi"/>
          <w:bCs/>
          <w:szCs w:val="24"/>
        </w:rPr>
        <w:t xml:space="preserve"> model</w:t>
      </w:r>
      <w:r w:rsidR="00444EA1" w:rsidRPr="00F64F97">
        <w:rPr>
          <w:rFonts w:cstheme="minorHAnsi"/>
          <w:bCs/>
          <w:szCs w:val="24"/>
        </w:rPr>
        <w:t xml:space="preserve"> </w:t>
      </w:r>
      <w:r w:rsidR="007F437C" w:rsidRPr="00F64F97">
        <w:rPr>
          <w:rFonts w:cstheme="minorHAnsi"/>
          <w:bCs/>
          <w:szCs w:val="24"/>
        </w:rPr>
        <w:t xml:space="preserve">of </w:t>
      </w:r>
      <w:r w:rsidR="006E7B23" w:rsidRPr="00F64F97">
        <w:rPr>
          <w:rFonts w:cstheme="minorHAnsi"/>
          <w:bCs/>
          <w:szCs w:val="24"/>
        </w:rPr>
        <w:t xml:space="preserve">periodic enzyme synthesis </w:t>
      </w:r>
      <w:r w:rsidR="007F437C" w:rsidRPr="00F64F97">
        <w:rPr>
          <w:rFonts w:cstheme="minorHAnsi"/>
          <w:bCs/>
          <w:szCs w:val="24"/>
        </w:rPr>
        <w:t xml:space="preserve">based </w:t>
      </w:r>
      <w:r w:rsidR="006E7B23" w:rsidRPr="00F64F97">
        <w:rPr>
          <w:rFonts w:cstheme="minorHAnsi"/>
          <w:bCs/>
          <w:szCs w:val="24"/>
        </w:rPr>
        <w:t>on negative feedback on gene expression</w:t>
      </w:r>
      <w:r w:rsidR="00F5130F" w:rsidRPr="00F64F97">
        <w:rPr>
          <w:rFonts w:cstheme="minorHAnsi"/>
          <w:bCs/>
          <w:szCs w:val="24"/>
        </w:rPr>
        <w:t xml:space="preserve"> </w:t>
      </w:r>
      <w:r w:rsidR="00AC4D87" w:rsidRPr="00F64F97">
        <w:rPr>
          <w:rFonts w:cstheme="minorHAnsi"/>
          <w:bCs/>
          <w:szCs w:val="24"/>
        </w:rPr>
        <w:fldChar w:fldCharType="begin">
          <w:fldData xml:space="preserve">PEVuZE5vdGU+PENpdGU+PEF1dGhvcj5Hb29kd2luPC9BdXRob3I+PFllYXI+MTk2NTwvWWVhcj48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=
</w:fldData>
        </w:fldChar>
      </w:r>
      <w:r w:rsidR="00DC483B" w:rsidRPr="00F64F97">
        <w:rPr>
          <w:rFonts w:cstheme="minorHAnsi"/>
          <w:bCs/>
          <w:szCs w:val="24"/>
        </w:rPr>
        <w:instrText xml:space="preserve"> ADDIN EN.CITE </w:instrText>
      </w:r>
      <w:r w:rsidR="00DC483B" w:rsidRPr="00F64F97">
        <w:rPr>
          <w:rFonts w:cstheme="minorHAnsi"/>
          <w:bCs/>
          <w:szCs w:val="24"/>
        </w:rPr>
        <w:fldChar w:fldCharType="begin">
          <w:fldData xml:space="preserve">PEVuZE5vdGU+PENpdGU+PEF1dGhvcj5Hb29kd2luPC9BdXRob3I+PFllYXI+MTk2NTwvWWVhcj48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=
</w:fldData>
        </w:fldChar>
      </w:r>
      <w:r w:rsidR="00DC483B" w:rsidRPr="00F64F97">
        <w:rPr>
          <w:rFonts w:cstheme="minorHAnsi"/>
          <w:bCs/>
          <w:szCs w:val="24"/>
        </w:rPr>
        <w:instrText xml:space="preserve"> ADDIN EN.CITE.DATA </w:instrText>
      </w:r>
      <w:r w:rsidR="00DC483B" w:rsidRPr="00F64F97">
        <w:rPr>
          <w:rFonts w:cstheme="minorHAnsi"/>
          <w:bCs/>
          <w:szCs w:val="24"/>
        </w:rPr>
      </w:r>
      <w:r w:rsidR="00DC483B" w:rsidRPr="00F64F97">
        <w:rPr>
          <w:rFonts w:cstheme="minorHAnsi"/>
          <w:bCs/>
          <w:szCs w:val="24"/>
        </w:rPr>
        <w:fldChar w:fldCharType="end"/>
      </w:r>
      <w:r w:rsidR="00AC4D87" w:rsidRPr="00F64F97">
        <w:rPr>
          <w:rFonts w:cstheme="minorHAnsi"/>
          <w:bCs/>
          <w:szCs w:val="24"/>
        </w:rPr>
      </w:r>
      <w:r w:rsidR="00AC4D87" w:rsidRPr="00F64F97">
        <w:rPr>
          <w:rFonts w:cstheme="minorHAnsi"/>
          <w:bCs/>
          <w:szCs w:val="24"/>
        </w:rPr>
        <w:fldChar w:fldCharType="separate"/>
      </w:r>
      <w:r w:rsidR="00094830" w:rsidRPr="00F64F97">
        <w:rPr>
          <w:rFonts w:cstheme="minorHAnsi"/>
          <w:bCs/>
          <w:noProof/>
          <w:szCs w:val="24"/>
        </w:rPr>
        <w:t>(12, 13)</w:t>
      </w:r>
      <w:r w:rsidR="00AC4D87" w:rsidRPr="00F64F97">
        <w:rPr>
          <w:rFonts w:cstheme="minorHAnsi"/>
          <w:bCs/>
          <w:szCs w:val="24"/>
        </w:rPr>
        <w:fldChar w:fldCharType="end"/>
      </w:r>
      <w:r w:rsidR="005A7F74" w:rsidRPr="00F64F97">
        <w:rPr>
          <w:rFonts w:cstheme="minorHAnsi"/>
          <w:bCs/>
          <w:szCs w:val="24"/>
        </w:rPr>
        <w:t>.</w:t>
      </w:r>
      <w:r w:rsidR="006E7B23" w:rsidRPr="00F64F97">
        <w:rPr>
          <w:rFonts w:cstheme="minorHAnsi"/>
          <w:bCs/>
          <w:szCs w:val="24"/>
        </w:rPr>
        <w:t xml:space="preserve"> </w:t>
      </w:r>
      <w:r w:rsidR="004828E9" w:rsidRPr="00F64F97">
        <w:rPr>
          <w:rFonts w:cstheme="minorHAnsi"/>
          <w:bCs/>
          <w:szCs w:val="24"/>
        </w:rPr>
        <w:t xml:space="preserve">At the time, </w:t>
      </w:r>
      <w:r w:rsidR="006E7B23" w:rsidRPr="00F64F97">
        <w:rPr>
          <w:rFonts w:cstheme="minorHAnsi"/>
          <w:bCs/>
          <w:szCs w:val="24"/>
        </w:rPr>
        <w:t xml:space="preserve">Goodwin was not attending to circadian rhythms, because nothing was known then about the negative feedback of PER on its own synthesis. But his model was picked up later by </w:t>
      </w:r>
      <w:commentRangeStart w:id="0"/>
      <w:commentRangeStart w:id="1"/>
      <w:commentRangeStart w:id="2"/>
      <w:r w:rsidR="00EC634A" w:rsidRPr="00F64F97">
        <w:rPr>
          <w:rFonts w:cstheme="minorHAnsi"/>
          <w:bCs/>
          <w:szCs w:val="24"/>
        </w:rPr>
        <w:t xml:space="preserve">Peter </w:t>
      </w:r>
      <w:proofErr w:type="spellStart"/>
      <w:r w:rsidR="00EC634A" w:rsidRPr="00F64F97">
        <w:rPr>
          <w:rFonts w:cstheme="minorHAnsi"/>
          <w:bCs/>
          <w:szCs w:val="24"/>
        </w:rPr>
        <w:t>Ruoff</w:t>
      </w:r>
      <w:proofErr w:type="spellEnd"/>
      <w:r w:rsidR="00182DDD" w:rsidRPr="00F64F97">
        <w:rPr>
          <w:rFonts w:cstheme="minorHAnsi"/>
          <w:bCs/>
          <w:szCs w:val="24"/>
        </w:rPr>
        <w:t xml:space="preserve"> </w:t>
      </w:r>
      <w:commentRangeEnd w:id="0"/>
      <w:r w:rsidR="00CE2A04">
        <w:rPr>
          <w:rStyle w:val="CommentReference"/>
        </w:rPr>
        <w:commentReference w:id="0"/>
      </w:r>
      <w:commentRangeEnd w:id="1"/>
      <w:r w:rsidR="00861F17">
        <w:rPr>
          <w:rStyle w:val="CommentReference"/>
        </w:rPr>
        <w:commentReference w:id="1"/>
      </w:r>
      <w:commentRangeEnd w:id="2"/>
      <w:r w:rsidR="006B3388">
        <w:rPr>
          <w:rStyle w:val="CommentReference"/>
        </w:rPr>
        <w:commentReference w:id="2"/>
      </w:r>
      <w:r w:rsidR="00182DDD" w:rsidRPr="00F64F97">
        <w:rPr>
          <w:rFonts w:cstheme="minorHAnsi"/>
          <w:bCs/>
          <w:szCs w:val="24"/>
        </w:rPr>
        <w:fldChar w:fldCharType="begin">
          <w:fldData xml:space="preserve">PEVuZE5vdGU+PENpdGU+PEF1dGhvcj5SdW9mZjwvQXV0aG9yPjxZZWFyPjE5OTc8L1llYXI+PFJl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</w:fldData>
        </w:fldChar>
      </w:r>
      <w:r w:rsidR="00DC483B" w:rsidRPr="00F64F97">
        <w:rPr>
          <w:rFonts w:cstheme="minorHAnsi"/>
          <w:bCs/>
          <w:szCs w:val="24"/>
        </w:rPr>
        <w:instrText xml:space="preserve"> ADDIN EN.CITE </w:instrText>
      </w:r>
      <w:r w:rsidR="00DC483B" w:rsidRPr="00F64F97">
        <w:rPr>
          <w:rFonts w:cstheme="minorHAnsi"/>
          <w:bCs/>
          <w:szCs w:val="24"/>
        </w:rPr>
        <w:fldChar w:fldCharType="begin">
          <w:fldData xml:space="preserve">PEVuZE5vdGU+PENpdGU+PEF1dGhvcj5SdW9mZjwvQXV0aG9yPjxZZWFyPjE5OTc8L1llYXI+PFJl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</w:fldData>
        </w:fldChar>
      </w:r>
      <w:r w:rsidR="00DC483B" w:rsidRPr="00F64F97">
        <w:rPr>
          <w:rFonts w:cstheme="minorHAnsi"/>
          <w:bCs/>
          <w:szCs w:val="24"/>
        </w:rPr>
        <w:instrText xml:space="preserve"> ADDIN EN.CITE.DATA </w:instrText>
      </w:r>
      <w:r w:rsidR="00DC483B" w:rsidRPr="00F64F97">
        <w:rPr>
          <w:rFonts w:cstheme="minorHAnsi"/>
          <w:bCs/>
          <w:szCs w:val="24"/>
        </w:rPr>
      </w:r>
      <w:r w:rsidR="00DC483B" w:rsidRPr="00F64F97">
        <w:rPr>
          <w:rFonts w:cstheme="minorHAnsi"/>
          <w:bCs/>
          <w:szCs w:val="24"/>
        </w:rPr>
        <w:fldChar w:fldCharType="end"/>
      </w:r>
      <w:r w:rsidR="00182DDD" w:rsidRPr="00F64F97">
        <w:rPr>
          <w:rFonts w:cstheme="minorHAnsi"/>
          <w:bCs/>
          <w:szCs w:val="24"/>
        </w:rPr>
      </w:r>
      <w:r w:rsidR="00182DDD" w:rsidRPr="00F64F97">
        <w:rPr>
          <w:rFonts w:cstheme="minorHAnsi"/>
          <w:bCs/>
          <w:szCs w:val="24"/>
        </w:rPr>
        <w:fldChar w:fldCharType="separate"/>
      </w:r>
      <w:r w:rsidR="00094830" w:rsidRPr="00F64F97">
        <w:rPr>
          <w:rFonts w:cstheme="minorHAnsi"/>
          <w:bCs/>
          <w:noProof/>
          <w:szCs w:val="24"/>
        </w:rPr>
        <w:t>(14-17)</w:t>
      </w:r>
      <w:r w:rsidR="00182DDD" w:rsidRPr="00F64F97">
        <w:rPr>
          <w:rFonts w:cstheme="minorHAnsi"/>
          <w:bCs/>
          <w:szCs w:val="24"/>
        </w:rPr>
        <w:fldChar w:fldCharType="end"/>
      </w:r>
      <w:r w:rsidR="006E7B23" w:rsidRPr="00F64F97">
        <w:rPr>
          <w:rFonts w:cstheme="minorHAnsi"/>
          <w:bCs/>
          <w:szCs w:val="24"/>
        </w:rPr>
        <w:t xml:space="preserve"> to explain </w:t>
      </w:r>
      <w:r w:rsidR="004828E9" w:rsidRPr="00F64F97">
        <w:rPr>
          <w:rFonts w:cstheme="minorHAnsi"/>
          <w:bCs/>
          <w:szCs w:val="24"/>
        </w:rPr>
        <w:t xml:space="preserve">many </w:t>
      </w:r>
      <w:r w:rsidR="007F437C" w:rsidRPr="00F64F97">
        <w:rPr>
          <w:rFonts w:cstheme="minorHAnsi"/>
          <w:bCs/>
          <w:szCs w:val="24"/>
        </w:rPr>
        <w:t xml:space="preserve">characteristic </w:t>
      </w:r>
      <w:r w:rsidR="006E7B23" w:rsidRPr="00F64F97">
        <w:rPr>
          <w:rFonts w:cstheme="minorHAnsi"/>
          <w:bCs/>
          <w:szCs w:val="24"/>
        </w:rPr>
        <w:t xml:space="preserve">features of circadian rhythms. </w:t>
      </w:r>
      <w:r w:rsidR="00DC481A" w:rsidRPr="00F64F97">
        <w:rPr>
          <w:rFonts w:cstheme="minorHAnsi"/>
          <w:bCs/>
          <w:szCs w:val="24"/>
        </w:rPr>
        <w:t xml:space="preserve">Recently, the </w:t>
      </w:r>
      <w:r w:rsidR="007F437C" w:rsidRPr="00F64F97">
        <w:rPr>
          <w:rFonts w:cstheme="minorHAnsi"/>
          <w:bCs/>
          <w:szCs w:val="24"/>
        </w:rPr>
        <w:t xml:space="preserve">core </w:t>
      </w:r>
      <w:r w:rsidR="00DC481A" w:rsidRPr="00F64F97">
        <w:rPr>
          <w:rFonts w:cstheme="minorHAnsi"/>
          <w:bCs/>
          <w:szCs w:val="24"/>
        </w:rPr>
        <w:t xml:space="preserve">negative feedback loop of Goodwin’s model </w:t>
      </w:r>
      <w:r w:rsidR="00DC481A" w:rsidRPr="00F64F97">
        <w:rPr>
          <w:rFonts w:cstheme="minorHAnsi"/>
          <w:bCs/>
          <w:szCs w:val="24"/>
        </w:rPr>
        <w:lastRenderedPageBreak/>
        <w:t>was extended with other feedback loops (as in Figure 1)</w:t>
      </w:r>
      <w:r w:rsidR="006E7B23" w:rsidRPr="00F64F97">
        <w:rPr>
          <w:rFonts w:cstheme="minorHAnsi"/>
          <w:bCs/>
          <w:szCs w:val="24"/>
        </w:rPr>
        <w:t xml:space="preserve"> </w:t>
      </w:r>
      <w:r w:rsidR="00DC481A" w:rsidRPr="00F64F97">
        <w:rPr>
          <w:rFonts w:cstheme="minorHAnsi"/>
          <w:bCs/>
          <w:szCs w:val="24"/>
        </w:rPr>
        <w:t>to create more comprehensive and realistic models of circadian rhythms</w:t>
      </w:r>
      <w:r w:rsidR="007F437C" w:rsidRPr="00F64F97">
        <w:rPr>
          <w:rFonts w:cstheme="minorHAnsi"/>
          <w:bCs/>
          <w:szCs w:val="24"/>
        </w:rPr>
        <w:t xml:space="preserve"> </w:t>
      </w:r>
      <w:r w:rsidR="00AC4D87" w:rsidRPr="00F64F97">
        <w:rPr>
          <w:rFonts w:cstheme="minorHAnsi"/>
          <w:bCs/>
          <w:szCs w:val="24"/>
        </w:rPr>
        <w:fldChar w:fldCharType="begin">
          <w:fldData xml:space="preserve">PEVuZE5vdGU+PENpdGU+PEF1dGhvcj5SZWxvZ2lvPC9BdXRob3I+PFllYXI+MjAxMTwvWWVhcj48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</w:fldData>
        </w:fldChar>
      </w:r>
      <w:r w:rsidR="00DC483B" w:rsidRPr="00F64F97">
        <w:rPr>
          <w:rFonts w:cstheme="minorHAnsi"/>
          <w:bCs/>
          <w:szCs w:val="24"/>
        </w:rPr>
        <w:instrText xml:space="preserve"> ADDIN EN.CITE </w:instrText>
      </w:r>
      <w:r w:rsidR="00DC483B" w:rsidRPr="00F64F97">
        <w:rPr>
          <w:rFonts w:cstheme="minorHAnsi"/>
          <w:bCs/>
          <w:szCs w:val="24"/>
        </w:rPr>
        <w:fldChar w:fldCharType="begin">
          <w:fldData xml:space="preserve">PEVuZE5vdGU+PENpdGU+PEF1dGhvcj5SZWxvZ2lvPC9BdXRob3I+PFllYXI+MjAxMTwvWWVhcj48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</w:fldData>
        </w:fldChar>
      </w:r>
      <w:r w:rsidR="00DC483B" w:rsidRPr="00F64F97">
        <w:rPr>
          <w:rFonts w:cstheme="minorHAnsi"/>
          <w:bCs/>
          <w:szCs w:val="24"/>
        </w:rPr>
        <w:instrText xml:space="preserve"> ADDIN EN.CITE.DATA </w:instrText>
      </w:r>
      <w:r w:rsidR="00DC483B" w:rsidRPr="00F64F97">
        <w:rPr>
          <w:rFonts w:cstheme="minorHAnsi"/>
          <w:bCs/>
          <w:szCs w:val="24"/>
        </w:rPr>
      </w:r>
      <w:r w:rsidR="00DC483B" w:rsidRPr="00F64F97">
        <w:rPr>
          <w:rFonts w:cstheme="minorHAnsi"/>
          <w:bCs/>
          <w:szCs w:val="24"/>
        </w:rPr>
        <w:fldChar w:fldCharType="end"/>
      </w:r>
      <w:r w:rsidR="00AC4D87" w:rsidRPr="00F64F97">
        <w:rPr>
          <w:rFonts w:cstheme="minorHAnsi"/>
          <w:bCs/>
          <w:szCs w:val="24"/>
        </w:rPr>
      </w:r>
      <w:r w:rsidR="00AC4D87" w:rsidRPr="00F64F97">
        <w:rPr>
          <w:rFonts w:cstheme="minorHAnsi"/>
          <w:bCs/>
          <w:szCs w:val="24"/>
        </w:rPr>
        <w:fldChar w:fldCharType="separate"/>
      </w:r>
      <w:r w:rsidR="00094830" w:rsidRPr="00F64F97">
        <w:rPr>
          <w:rFonts w:cstheme="minorHAnsi"/>
          <w:bCs/>
          <w:noProof/>
          <w:szCs w:val="24"/>
        </w:rPr>
        <w:t>(18-20)</w:t>
      </w:r>
      <w:r w:rsidR="00AC4D87" w:rsidRPr="00F64F97">
        <w:rPr>
          <w:rFonts w:cstheme="minorHAnsi"/>
          <w:bCs/>
          <w:szCs w:val="24"/>
        </w:rPr>
        <w:fldChar w:fldCharType="end"/>
      </w:r>
      <w:r w:rsidR="005A7F74" w:rsidRPr="00F64F97">
        <w:rPr>
          <w:rFonts w:cstheme="minorHAnsi"/>
          <w:bCs/>
          <w:szCs w:val="24"/>
        </w:rPr>
        <w:t>.</w:t>
      </w:r>
      <w:r w:rsidR="00DC481A" w:rsidRPr="00F64F97">
        <w:rPr>
          <w:rFonts w:cstheme="minorHAnsi"/>
          <w:bCs/>
          <w:szCs w:val="24"/>
        </w:rPr>
        <w:t xml:space="preserve"> While</w:t>
      </w:r>
      <w:r w:rsidR="0009296C" w:rsidRPr="00F64F97">
        <w:rPr>
          <w:rFonts w:cstheme="minorHAnsi"/>
          <w:bCs/>
          <w:szCs w:val="24"/>
        </w:rPr>
        <w:t xml:space="preserve"> all of</w:t>
      </w:r>
      <w:r w:rsidR="00DC481A" w:rsidRPr="00F64F97">
        <w:rPr>
          <w:rFonts w:cstheme="minorHAnsi"/>
          <w:bCs/>
          <w:szCs w:val="24"/>
        </w:rPr>
        <w:t xml:space="preserve"> these models have much to commend, they suffer from </w:t>
      </w:r>
      <w:r w:rsidR="00655D4C">
        <w:rPr>
          <w:rFonts w:cstheme="minorHAnsi"/>
          <w:bCs/>
          <w:szCs w:val="24"/>
        </w:rPr>
        <w:t>a</w:t>
      </w:r>
      <w:r w:rsidR="00DC481A" w:rsidRPr="00F64F97">
        <w:rPr>
          <w:rFonts w:cstheme="minorHAnsi"/>
          <w:bCs/>
          <w:szCs w:val="24"/>
        </w:rPr>
        <w:t xml:space="preserve"> technical problem</w:t>
      </w:r>
      <w:r w:rsidR="00655D4C">
        <w:rPr>
          <w:rFonts w:cstheme="minorHAnsi"/>
          <w:bCs/>
          <w:szCs w:val="24"/>
        </w:rPr>
        <w:t xml:space="preserve"> with the underlying ‘Goodwin oscillator’. </w:t>
      </w:r>
    </w:p>
    <w:p w14:paraId="1223CA9B" w14:textId="198F8F89" w:rsidR="00CF6DBB" w:rsidRDefault="002174D7" w:rsidP="00626F7A">
      <w:pPr>
        <w:spacing w:after="120"/>
        <w:jc w:val="both"/>
        <w:rPr>
          <w:rFonts w:cstheme="minorHAnsi"/>
          <w:bCs/>
          <w:szCs w:val="24"/>
        </w:rPr>
      </w:pPr>
      <w:r w:rsidRPr="00F64F97">
        <w:rPr>
          <w:rFonts w:cstheme="minorHAnsi"/>
          <w:bCs/>
          <w:szCs w:val="24"/>
        </w:rPr>
        <w:t>In his model of periodic enzyme synthesis, Goodwin assumed that the end</w:t>
      </w:r>
      <w:r w:rsidR="00D903C2" w:rsidRPr="00F64F97">
        <w:rPr>
          <w:rFonts w:cstheme="minorHAnsi"/>
          <w:bCs/>
          <w:szCs w:val="24"/>
        </w:rPr>
        <w:t>-</w:t>
      </w:r>
      <w:r w:rsidRPr="00F64F97">
        <w:rPr>
          <w:rFonts w:cstheme="minorHAnsi"/>
          <w:bCs/>
          <w:szCs w:val="24"/>
        </w:rPr>
        <w:t>product of a metabolic pathway functioned as an inhibitor of expression of the gene encoding the first enzyme in the pathway.</w:t>
      </w:r>
      <w:r w:rsidR="00CF6DBB" w:rsidRPr="00F64F97">
        <w:rPr>
          <w:rFonts w:cstheme="minorHAnsi"/>
          <w:bCs/>
          <w:szCs w:val="24"/>
        </w:rPr>
        <w:t xml:space="preserve"> The inhibition was carried out by </w:t>
      </w:r>
      <w:r w:rsidR="00CF6DBB" w:rsidRPr="00F64F97">
        <w:rPr>
          <w:rFonts w:ascii="Cambria" w:hAnsi="Cambria" w:cstheme="minorHAnsi"/>
          <w:bCs/>
          <w:i/>
          <w:szCs w:val="24"/>
        </w:rPr>
        <w:t>p</w:t>
      </w:r>
      <w:r w:rsidR="00CF6DBB" w:rsidRPr="00F64F97">
        <w:rPr>
          <w:rFonts w:cstheme="minorHAnsi"/>
          <w:bCs/>
          <w:szCs w:val="24"/>
        </w:rPr>
        <w:t xml:space="preserve"> molecules of end</w:t>
      </w:r>
      <w:r w:rsidR="00D903C2" w:rsidRPr="00F64F97">
        <w:rPr>
          <w:rFonts w:cstheme="minorHAnsi"/>
          <w:bCs/>
          <w:szCs w:val="24"/>
        </w:rPr>
        <w:t>-</w:t>
      </w:r>
      <w:r w:rsidR="00CF6DBB" w:rsidRPr="00F64F97">
        <w:rPr>
          <w:rFonts w:cstheme="minorHAnsi"/>
          <w:bCs/>
          <w:szCs w:val="24"/>
        </w:rPr>
        <w:t>product binding cooperatively to the transcription factor for the gene. In this scenario t</w:t>
      </w:r>
      <w:r w:rsidRPr="00F64F97">
        <w:rPr>
          <w:rFonts w:cstheme="minorHAnsi"/>
          <w:bCs/>
          <w:szCs w:val="24"/>
        </w:rPr>
        <w:t xml:space="preserve">he rate of transcription </w:t>
      </w:r>
      <w:r w:rsidR="00CF6DBB" w:rsidRPr="00F64F97">
        <w:rPr>
          <w:rFonts w:cstheme="minorHAnsi"/>
          <w:bCs/>
          <w:szCs w:val="24"/>
        </w:rPr>
        <w:t>is given by</w:t>
      </w:r>
      <w:r w:rsidRPr="00F64F97">
        <w:rPr>
          <w:rFonts w:cstheme="minorHAnsi"/>
          <w:bCs/>
          <w:szCs w:val="24"/>
        </w:rPr>
        <w:t xml:space="preserve"> a Hill function, </w:t>
      </w:r>
      <m:oMath>
        <m:f>
          <m:fPr>
            <m:ctrlPr>
              <w:rPr>
                <w:rFonts w:ascii="Cambria Math" w:hAnsi="Cambria Math" w:cstheme="minorHAnsi"/>
                <w:bCs/>
                <w:i/>
                <w:szCs w:val="24"/>
              </w:rPr>
            </m:ctrlPr>
          </m:fPr>
          <m:num>
            <m:sSub>
              <m:sSubPr>
                <m:ctrlPr>
                  <w:rPr>
                    <w:rFonts w:ascii="Cambria Math" w:hAnsi="Cambria Math" w:cstheme="minorHAnsi"/>
                    <w:bCs/>
                    <w:i/>
                    <w:szCs w:val="24"/>
                  </w:rPr>
                </m:ctrlPr>
              </m:sSubPr>
              <m:e>
                <m:r>
                  <w:rPr>
                    <w:rFonts w:ascii="Cambria Math" w:hAnsi="Cambria Math" w:cstheme="minorHAnsi"/>
                    <w:szCs w:val="24"/>
                  </w:rPr>
                  <m:t>α</m:t>
                </m:r>
              </m:e>
              <m:sub>
                <m:r>
                  <m:rPr>
                    <m:nor/>
                  </m:rPr>
                  <w:rPr>
                    <w:rFonts w:ascii="Cambria Math" w:hAnsi="Cambria Math" w:cstheme="minorHAnsi"/>
                    <w:bCs/>
                    <w:szCs w:val="24"/>
                  </w:rPr>
                  <m:t>1</m:t>
                </m:r>
              </m:sub>
            </m:sSub>
            <m:sSup>
              <m:sSupPr>
                <m:ctrlPr>
                  <w:rPr>
                    <w:rFonts w:ascii="Cambria Math" w:hAnsi="Cambria Math" w:cstheme="minorHAnsi"/>
                    <w:bCs/>
                    <w:i/>
                    <w:szCs w:val="24"/>
                  </w:rPr>
                </m:ctrlPr>
              </m:sSupPr>
              <m:e>
                <m:r>
                  <w:rPr>
                    <w:rFonts w:ascii="Cambria Math" w:hAnsi="Cambria Math" w:cstheme="minorHAnsi"/>
                    <w:szCs w:val="24"/>
                  </w:rPr>
                  <m:t>K</m:t>
                </m:r>
              </m:e>
              <m:sup>
                <m:r>
                  <w:rPr>
                    <w:rFonts w:ascii="Cambria Math" w:hAnsi="Cambria Math" w:cstheme="minorHAnsi"/>
                    <w:szCs w:val="24"/>
                  </w:rPr>
                  <m:t>p</m:t>
                </m:r>
              </m:sup>
            </m:sSup>
          </m:num>
          <m:den>
            <m:sSup>
              <m:sSupPr>
                <m:ctrlPr>
                  <w:rPr>
                    <w:rFonts w:ascii="Cambria Math" w:hAnsi="Cambria Math" w:cstheme="minorHAnsi"/>
                    <w:bCs/>
                    <w:i/>
                    <w:szCs w:val="24"/>
                  </w:rPr>
                </m:ctrlPr>
              </m:sSupPr>
              <m:e>
                <m:sSup>
                  <m:sSupPr>
                    <m:ctrlPr>
                      <w:rPr>
                        <w:rFonts w:ascii="Cambria Math" w:hAnsi="Cambria Math" w:cstheme="minorHAnsi"/>
                        <w:bCs/>
                        <w:i/>
                        <w:szCs w:val="24"/>
                      </w:rPr>
                    </m:ctrlPr>
                  </m:sSupPr>
                  <m:e>
                    <m:r>
                      <w:rPr>
                        <w:rFonts w:ascii="Cambria Math" w:hAnsi="Cambria Math" w:cstheme="minorHAnsi"/>
                        <w:szCs w:val="24"/>
                      </w:rPr>
                      <m:t>K</m:t>
                    </m:r>
                  </m:e>
                  <m:sup>
                    <m:r>
                      <w:rPr>
                        <w:rFonts w:ascii="Cambria Math" w:hAnsi="Cambria Math" w:cstheme="minorHAnsi"/>
                        <w:szCs w:val="24"/>
                      </w:rPr>
                      <m:t>p</m:t>
                    </m:r>
                  </m:sup>
                </m:sSup>
                <m:r>
                  <w:rPr>
                    <w:rFonts w:ascii="Cambria Math" w:hAnsi="Cambria Math" w:cstheme="minorHAnsi"/>
                    <w:szCs w:val="24"/>
                  </w:rPr>
                  <m:t>+Z</m:t>
                </m:r>
              </m:e>
              <m:sup>
                <m:r>
                  <w:rPr>
                    <w:rFonts w:ascii="Cambria Math" w:hAnsi="Cambria Math" w:cstheme="minorHAnsi"/>
                    <w:szCs w:val="24"/>
                  </w:rPr>
                  <m:t>p</m:t>
                </m:r>
              </m:sup>
            </m:sSup>
          </m:den>
        </m:f>
      </m:oMath>
      <w:r w:rsidR="00AD5A7D" w:rsidRPr="00F64F97">
        <w:rPr>
          <w:rFonts w:cstheme="minorHAnsi"/>
          <w:bCs/>
          <w:szCs w:val="24"/>
        </w:rPr>
        <w:t xml:space="preserve">, where </w:t>
      </w:r>
      <w:r w:rsidR="00AD5A7D" w:rsidRPr="00F64F97">
        <w:rPr>
          <w:rFonts w:ascii="Cambria" w:hAnsi="Cambria" w:cstheme="minorHAnsi"/>
          <w:bCs/>
          <w:i/>
          <w:szCs w:val="24"/>
        </w:rPr>
        <w:t>Z</w:t>
      </w:r>
      <w:r w:rsidR="00AD5A7D" w:rsidRPr="00F64F97">
        <w:rPr>
          <w:rFonts w:cstheme="minorHAnsi"/>
          <w:bCs/>
          <w:szCs w:val="24"/>
        </w:rPr>
        <w:t xml:space="preserve"> = concentration of end</w:t>
      </w:r>
      <w:r w:rsidR="00D903C2" w:rsidRPr="00F64F97">
        <w:rPr>
          <w:rFonts w:cstheme="minorHAnsi"/>
          <w:bCs/>
          <w:szCs w:val="24"/>
        </w:rPr>
        <w:t>-</w:t>
      </w:r>
      <w:r w:rsidR="00AD5A7D" w:rsidRPr="00F64F97">
        <w:rPr>
          <w:rFonts w:cstheme="minorHAnsi"/>
          <w:bCs/>
          <w:szCs w:val="24"/>
        </w:rPr>
        <w:t xml:space="preserve">product, </w:t>
      </w:r>
      <w:r w:rsidR="00AD5A7D" w:rsidRPr="00F64F97">
        <w:rPr>
          <w:rFonts w:ascii="Cambria" w:hAnsi="Cambria" w:cstheme="minorHAnsi"/>
          <w:bCs/>
          <w:i/>
          <w:szCs w:val="24"/>
        </w:rPr>
        <w:t>α</w:t>
      </w:r>
      <w:r w:rsidR="00AD5A7D" w:rsidRPr="00F64F97">
        <w:rPr>
          <w:rFonts w:ascii="Cambria" w:hAnsi="Cambria" w:cstheme="minorHAnsi"/>
          <w:bCs/>
          <w:szCs w:val="24"/>
          <w:vertAlign w:val="subscript"/>
        </w:rPr>
        <w:t>1</w:t>
      </w:r>
      <w:r w:rsidR="00AD5A7D" w:rsidRPr="00F64F97">
        <w:rPr>
          <w:rFonts w:cstheme="minorHAnsi"/>
          <w:bCs/>
          <w:szCs w:val="24"/>
        </w:rPr>
        <w:t xml:space="preserve"> = maximum rate of transcription,</w:t>
      </w:r>
      <w:r w:rsidR="00285DC2">
        <w:rPr>
          <w:rFonts w:cstheme="minorHAnsi"/>
          <w:bCs/>
          <w:szCs w:val="24"/>
        </w:rPr>
        <w:t xml:space="preserve"> and</w:t>
      </w:r>
      <w:r w:rsidR="00AD5A7D" w:rsidRPr="00F64F97">
        <w:rPr>
          <w:rFonts w:cstheme="minorHAnsi"/>
          <w:bCs/>
          <w:szCs w:val="24"/>
        </w:rPr>
        <w:t xml:space="preserve"> </w:t>
      </w:r>
      <w:r w:rsidR="00AD5A7D" w:rsidRPr="00F64F97">
        <w:rPr>
          <w:rFonts w:ascii="Cambria" w:hAnsi="Cambria" w:cstheme="minorHAnsi"/>
          <w:bCs/>
          <w:i/>
          <w:szCs w:val="24"/>
        </w:rPr>
        <w:t>K</w:t>
      </w:r>
      <w:r w:rsidR="00AD5A7D" w:rsidRPr="00F64F97">
        <w:rPr>
          <w:rFonts w:cstheme="minorHAnsi"/>
          <w:bCs/>
          <w:szCs w:val="24"/>
        </w:rPr>
        <w:t xml:space="preserve"> = end</w:t>
      </w:r>
      <w:r w:rsidR="00D903C2" w:rsidRPr="00F64F97">
        <w:rPr>
          <w:rFonts w:cstheme="minorHAnsi"/>
          <w:bCs/>
          <w:szCs w:val="24"/>
        </w:rPr>
        <w:t>-</w:t>
      </w:r>
      <w:r w:rsidR="00AD5A7D" w:rsidRPr="00F64F97">
        <w:rPr>
          <w:rFonts w:cstheme="minorHAnsi"/>
          <w:bCs/>
          <w:szCs w:val="24"/>
        </w:rPr>
        <w:t>product concentration at hal</w:t>
      </w:r>
      <w:r w:rsidR="00285DC2">
        <w:rPr>
          <w:rFonts w:cstheme="minorHAnsi"/>
          <w:bCs/>
          <w:szCs w:val="24"/>
        </w:rPr>
        <w:t>f-maximal rate of transcription</w:t>
      </w:r>
      <w:r w:rsidR="00AD5A7D" w:rsidRPr="00F64F97">
        <w:rPr>
          <w:rFonts w:cstheme="minorHAnsi"/>
          <w:bCs/>
          <w:szCs w:val="24"/>
        </w:rPr>
        <w:t xml:space="preserve">. </w:t>
      </w:r>
      <w:r w:rsidR="00252012" w:rsidRPr="00F64F97">
        <w:rPr>
          <w:rFonts w:cstheme="minorHAnsi"/>
          <w:bCs/>
          <w:szCs w:val="24"/>
        </w:rPr>
        <w:t>In the Supplementary Material</w:t>
      </w:r>
      <w:r w:rsidR="00D710D7" w:rsidRPr="00F64F97">
        <w:rPr>
          <w:rFonts w:cstheme="minorHAnsi"/>
          <w:bCs/>
          <w:szCs w:val="24"/>
        </w:rPr>
        <w:t>s</w:t>
      </w:r>
      <w:r w:rsidR="00252012" w:rsidRPr="00F64F97">
        <w:rPr>
          <w:rFonts w:cstheme="minorHAnsi"/>
          <w:bCs/>
          <w:szCs w:val="24"/>
        </w:rPr>
        <w:t xml:space="preserve">, we </w:t>
      </w:r>
      <w:r w:rsidR="00AD5A7D" w:rsidRPr="00F64F97">
        <w:rPr>
          <w:rFonts w:cstheme="minorHAnsi"/>
          <w:bCs/>
          <w:szCs w:val="24"/>
        </w:rPr>
        <w:t>define</w:t>
      </w:r>
      <w:r w:rsidR="00252012" w:rsidRPr="00F64F97">
        <w:rPr>
          <w:rFonts w:cstheme="minorHAnsi"/>
          <w:bCs/>
          <w:szCs w:val="24"/>
        </w:rPr>
        <w:t xml:space="preserve"> Goodwin’s model</w:t>
      </w:r>
      <w:r w:rsidR="00AD5A7D" w:rsidRPr="00F64F97">
        <w:rPr>
          <w:rFonts w:cstheme="minorHAnsi"/>
          <w:bCs/>
          <w:szCs w:val="24"/>
        </w:rPr>
        <w:t xml:space="preserve"> precisely</w:t>
      </w:r>
      <w:r w:rsidR="00252012" w:rsidRPr="00F64F97">
        <w:rPr>
          <w:rFonts w:cstheme="minorHAnsi"/>
          <w:bCs/>
          <w:szCs w:val="24"/>
        </w:rPr>
        <w:t>,</w:t>
      </w:r>
      <w:r w:rsidR="00AD5A7D" w:rsidRPr="00F64F97">
        <w:rPr>
          <w:rFonts w:cstheme="minorHAnsi"/>
          <w:bCs/>
          <w:szCs w:val="24"/>
        </w:rPr>
        <w:t xml:space="preserve"> discuss its basic problem (</w:t>
      </w:r>
      <w:r w:rsidR="00CF6DBB" w:rsidRPr="00F64F97">
        <w:rPr>
          <w:rFonts w:cstheme="minorHAnsi"/>
          <w:bCs/>
          <w:szCs w:val="24"/>
        </w:rPr>
        <w:t xml:space="preserve">for the model to oscillate, </w:t>
      </w:r>
      <w:r w:rsidR="00CF6DBB" w:rsidRPr="00F64F97">
        <w:rPr>
          <w:rFonts w:ascii="Cambria" w:hAnsi="Cambria" w:cstheme="minorHAnsi"/>
          <w:bCs/>
          <w:i/>
          <w:szCs w:val="24"/>
        </w:rPr>
        <w:t>p</w:t>
      </w:r>
      <w:r w:rsidR="00CF6DBB" w:rsidRPr="00F64F97">
        <w:rPr>
          <w:rFonts w:cstheme="minorHAnsi"/>
          <w:bCs/>
          <w:szCs w:val="24"/>
        </w:rPr>
        <w:t xml:space="preserve"> must be </w:t>
      </w:r>
      <w:r w:rsidR="00A20F48">
        <w:rPr>
          <w:rFonts w:cstheme="minorHAnsi"/>
          <w:bCs/>
          <w:szCs w:val="24"/>
        </w:rPr>
        <w:t>greater than</w:t>
      </w:r>
      <w:r w:rsidR="00CF6DBB" w:rsidRPr="00F64F97">
        <w:rPr>
          <w:rFonts w:cstheme="minorHAnsi"/>
          <w:bCs/>
          <w:szCs w:val="24"/>
        </w:rPr>
        <w:t xml:space="preserve"> 8, which is unreasonable),</w:t>
      </w:r>
      <w:r w:rsidR="00252012" w:rsidRPr="00F64F97">
        <w:rPr>
          <w:rFonts w:cstheme="minorHAnsi"/>
          <w:bCs/>
          <w:szCs w:val="24"/>
        </w:rPr>
        <w:t xml:space="preserve"> and</w:t>
      </w:r>
      <w:r w:rsidR="00CF6DBB" w:rsidRPr="00F64F97">
        <w:rPr>
          <w:rFonts w:cstheme="minorHAnsi"/>
          <w:bCs/>
          <w:szCs w:val="24"/>
        </w:rPr>
        <w:t xml:space="preserve"> we describe two changes to Goodwin’s model that permit oscillations for smaller values of </w:t>
      </w:r>
      <w:r w:rsidR="00CF6DBB" w:rsidRPr="00F64F97">
        <w:rPr>
          <w:rFonts w:ascii="Cambria" w:hAnsi="Cambria" w:cstheme="minorHAnsi"/>
          <w:bCs/>
          <w:i/>
          <w:szCs w:val="24"/>
        </w:rPr>
        <w:t>p</w:t>
      </w:r>
      <w:r w:rsidR="00CF6DBB" w:rsidRPr="00F64F97">
        <w:rPr>
          <w:rFonts w:cstheme="minorHAnsi"/>
          <w:bCs/>
          <w:szCs w:val="24"/>
        </w:rPr>
        <w:t>.</w:t>
      </w:r>
      <w:r w:rsidR="00252012" w:rsidRPr="00F64F97">
        <w:rPr>
          <w:rFonts w:cstheme="minorHAnsi"/>
          <w:bCs/>
          <w:szCs w:val="24"/>
        </w:rPr>
        <w:t xml:space="preserve"> </w:t>
      </w:r>
    </w:p>
    <w:p w14:paraId="6B323C73" w14:textId="77777777" w:rsidR="008F73EE" w:rsidRDefault="00655D4C" w:rsidP="00626F7A">
      <w:pPr>
        <w:spacing w:after="120"/>
        <w:jc w:val="both"/>
        <w:rPr>
          <w:rFonts w:cstheme="minorHAnsi"/>
          <w:bCs/>
          <w:szCs w:val="24"/>
        </w:rPr>
      </w:pPr>
      <w:r w:rsidRPr="00F64F97">
        <w:rPr>
          <w:rFonts w:cstheme="minorHAnsi"/>
          <w:bCs/>
          <w:szCs w:val="24"/>
        </w:rPr>
        <w:t xml:space="preserve">One particularly interesting modification to Goodwin’s model was made by Jae </w:t>
      </w:r>
      <w:proofErr w:type="spellStart"/>
      <w:r w:rsidRPr="00F64F97">
        <w:rPr>
          <w:rFonts w:cstheme="minorHAnsi"/>
          <w:bCs/>
          <w:szCs w:val="24"/>
        </w:rPr>
        <w:t>Kyoung</w:t>
      </w:r>
      <w:proofErr w:type="spellEnd"/>
      <w:r w:rsidRPr="00F64F97">
        <w:rPr>
          <w:rFonts w:cstheme="minorHAnsi"/>
          <w:bCs/>
          <w:szCs w:val="24"/>
        </w:rPr>
        <w:t xml:space="preserve"> Kim and Daniel Forger </w:t>
      </w:r>
      <w:r w:rsidRPr="00F64F97">
        <w:rPr>
          <w:rFonts w:cstheme="minorHAnsi"/>
          <w:bCs/>
          <w:szCs w:val="24"/>
        </w:rPr>
        <w:fldChar w:fldCharType="begin">
          <w:fldData xml:space="preserve">PEVuZE5vdGU+PENpdGU+PEF1dGhvcj5LaW08L0F1dGhvcj48WWVhcj4yMDEyPC9ZZWFyPjxSZWNO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==
</w:fldData>
        </w:fldChar>
      </w:r>
      <w:r w:rsidRPr="00F64F97">
        <w:rPr>
          <w:rFonts w:cstheme="minorHAnsi"/>
          <w:bCs/>
          <w:szCs w:val="24"/>
        </w:rPr>
        <w:instrText xml:space="preserve"> ADDIN EN.CITE </w:instrText>
      </w:r>
      <w:r w:rsidRPr="00F64F97">
        <w:rPr>
          <w:rFonts w:cstheme="minorHAnsi"/>
          <w:bCs/>
          <w:szCs w:val="24"/>
        </w:rPr>
        <w:fldChar w:fldCharType="begin">
          <w:fldData xml:space="preserve">PEVuZE5vdGU+PENpdGU+PEF1dGhvcj5LaW08L0F1dGhvcj48WWVhcj4yMDEyPC9ZZWFyPjxSZWNO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==
</w:fldData>
        </w:fldChar>
      </w:r>
      <w:r w:rsidRPr="00F64F97">
        <w:rPr>
          <w:rFonts w:cstheme="minorHAnsi"/>
          <w:bCs/>
          <w:szCs w:val="24"/>
        </w:rPr>
        <w:instrText xml:space="preserve"> ADDIN EN.CITE.DATA </w:instrText>
      </w:r>
      <w:r w:rsidRPr="00F64F97">
        <w:rPr>
          <w:rFonts w:cstheme="minorHAnsi"/>
          <w:bCs/>
          <w:szCs w:val="24"/>
        </w:rPr>
      </w:r>
      <w:r w:rsidRPr="00F64F97">
        <w:rPr>
          <w:rFonts w:cstheme="minorHAnsi"/>
          <w:bCs/>
          <w:szCs w:val="24"/>
        </w:rPr>
        <w:fldChar w:fldCharType="end"/>
      </w:r>
      <w:r w:rsidRPr="00F64F97">
        <w:rPr>
          <w:rFonts w:cstheme="minorHAnsi"/>
          <w:bCs/>
          <w:szCs w:val="24"/>
        </w:rPr>
      </w:r>
      <w:r w:rsidRPr="00F64F97">
        <w:rPr>
          <w:rFonts w:cstheme="minorHAnsi"/>
          <w:bCs/>
          <w:szCs w:val="24"/>
        </w:rPr>
        <w:fldChar w:fldCharType="separate"/>
      </w:r>
      <w:r w:rsidRPr="00F64F97">
        <w:rPr>
          <w:rFonts w:cstheme="minorHAnsi"/>
          <w:bCs/>
          <w:noProof/>
          <w:szCs w:val="24"/>
        </w:rPr>
        <w:t>(19)</w:t>
      </w:r>
      <w:r w:rsidRPr="00F64F97">
        <w:rPr>
          <w:rFonts w:cstheme="minorHAnsi"/>
          <w:bCs/>
          <w:szCs w:val="24"/>
        </w:rPr>
        <w:fldChar w:fldCharType="end"/>
      </w:r>
      <w:r w:rsidRPr="00F64F97">
        <w:rPr>
          <w:rFonts w:cstheme="minorHAnsi"/>
          <w:bCs/>
          <w:szCs w:val="24"/>
        </w:rPr>
        <w:t>, who replaced Goodwin’s view—of negative feedback by cooperative binding of a generic ‘repressor’ to a gene promoter—with their own model of stoichiometric binding of a repressor</w:t>
      </w:r>
      <w:r w:rsidR="0032362D">
        <w:rPr>
          <w:rFonts w:cstheme="minorHAnsi"/>
          <w:bCs/>
          <w:szCs w:val="24"/>
        </w:rPr>
        <w:t xml:space="preserve"> (</w:t>
      </w:r>
      <w:r w:rsidR="0032362D" w:rsidRPr="00F64F97">
        <w:rPr>
          <w:rFonts w:cstheme="minorHAnsi"/>
          <w:bCs/>
          <w:szCs w:val="24"/>
        </w:rPr>
        <w:t>PER:CRY</w:t>
      </w:r>
      <w:r w:rsidR="0032362D">
        <w:rPr>
          <w:rFonts w:cstheme="minorHAnsi"/>
          <w:bCs/>
          <w:szCs w:val="24"/>
        </w:rPr>
        <w:t>)</w:t>
      </w:r>
      <w:r w:rsidRPr="00F64F97">
        <w:rPr>
          <w:rFonts w:cstheme="minorHAnsi"/>
          <w:bCs/>
          <w:szCs w:val="24"/>
        </w:rPr>
        <w:t xml:space="preserve"> to </w:t>
      </w:r>
      <w:r w:rsidR="0032362D" w:rsidRPr="00F64F97">
        <w:rPr>
          <w:rFonts w:cstheme="minorHAnsi"/>
          <w:bCs/>
          <w:szCs w:val="24"/>
        </w:rPr>
        <w:t xml:space="preserve">an activator </w:t>
      </w:r>
      <w:r w:rsidR="0032362D">
        <w:rPr>
          <w:rFonts w:cstheme="minorHAnsi"/>
          <w:bCs/>
          <w:szCs w:val="24"/>
        </w:rPr>
        <w:t>(</w:t>
      </w:r>
      <w:r w:rsidRPr="00F64F97">
        <w:rPr>
          <w:rFonts w:cstheme="minorHAnsi"/>
          <w:bCs/>
          <w:szCs w:val="24"/>
        </w:rPr>
        <w:t>BMAL</w:t>
      </w:r>
      <w:r>
        <w:rPr>
          <w:rFonts w:cstheme="minorHAnsi"/>
          <w:bCs/>
          <w:szCs w:val="24"/>
        </w:rPr>
        <w:t>1</w:t>
      </w:r>
      <w:r w:rsidRPr="00F64F97">
        <w:rPr>
          <w:rFonts w:cstheme="minorHAnsi"/>
          <w:bCs/>
          <w:szCs w:val="24"/>
        </w:rPr>
        <w:t>:CLOCK</w:t>
      </w:r>
      <w:r w:rsidR="0032362D">
        <w:rPr>
          <w:rFonts w:cstheme="minorHAnsi"/>
          <w:bCs/>
          <w:szCs w:val="24"/>
        </w:rPr>
        <w:t>)</w:t>
      </w:r>
      <w:r w:rsidRPr="00F64F97">
        <w:rPr>
          <w:rFonts w:cstheme="minorHAnsi"/>
          <w:bCs/>
          <w:szCs w:val="24"/>
        </w:rPr>
        <w:t xml:space="preserve"> of gene expression. Some characteristic features of the two models have been compared in </w:t>
      </w:r>
      <w:r w:rsidRPr="00F64F97">
        <w:rPr>
          <w:rFonts w:cstheme="minorHAnsi"/>
          <w:bCs/>
          <w:szCs w:val="24"/>
        </w:rPr>
        <w:fldChar w:fldCharType="begin">
          <w:fldData xml:space="preserve">PEVuZE5vdGU+PENpdGU+PEF1dGhvcj5LaW08L0F1dGhvcj48WWVhcj4yMDE2PC9ZZWFyPjxSZWNO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</w:fldData>
        </w:fldChar>
      </w:r>
      <w:r w:rsidRPr="00F64F97">
        <w:rPr>
          <w:rFonts w:cstheme="minorHAnsi"/>
          <w:bCs/>
          <w:szCs w:val="24"/>
        </w:rPr>
        <w:instrText xml:space="preserve"> ADDIN EN.CITE </w:instrText>
      </w:r>
      <w:r w:rsidRPr="00F64F97">
        <w:rPr>
          <w:rFonts w:cstheme="minorHAnsi"/>
          <w:bCs/>
          <w:szCs w:val="24"/>
        </w:rPr>
        <w:fldChar w:fldCharType="begin">
          <w:fldData xml:space="preserve">PEVuZE5vdGU+PENpdGU+PEF1dGhvcj5LaW08L0F1dGhvcj48WWVhcj4yMDE2PC9ZZWFyPjxSZWNO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</w:fldData>
        </w:fldChar>
      </w:r>
      <w:r w:rsidRPr="00F64F97">
        <w:rPr>
          <w:rFonts w:cstheme="minorHAnsi"/>
          <w:bCs/>
          <w:szCs w:val="24"/>
        </w:rPr>
        <w:instrText xml:space="preserve"> ADDIN EN.CITE.DATA </w:instrText>
      </w:r>
      <w:r w:rsidRPr="00F64F97">
        <w:rPr>
          <w:rFonts w:cstheme="minorHAnsi"/>
          <w:bCs/>
          <w:szCs w:val="24"/>
        </w:rPr>
      </w:r>
      <w:r w:rsidRPr="00F64F97">
        <w:rPr>
          <w:rFonts w:cstheme="minorHAnsi"/>
          <w:bCs/>
          <w:szCs w:val="24"/>
        </w:rPr>
        <w:fldChar w:fldCharType="end"/>
      </w:r>
      <w:r w:rsidRPr="00F64F97">
        <w:rPr>
          <w:rFonts w:cstheme="minorHAnsi"/>
          <w:bCs/>
          <w:szCs w:val="24"/>
        </w:rPr>
      </w:r>
      <w:r w:rsidRPr="00F64F97">
        <w:rPr>
          <w:rFonts w:cstheme="minorHAnsi"/>
          <w:bCs/>
          <w:szCs w:val="24"/>
        </w:rPr>
        <w:fldChar w:fldCharType="separate"/>
      </w:r>
      <w:r w:rsidRPr="00F64F97">
        <w:rPr>
          <w:rFonts w:cstheme="minorHAnsi"/>
          <w:bCs/>
          <w:noProof/>
          <w:szCs w:val="24"/>
        </w:rPr>
        <w:t>(21, 22)</w:t>
      </w:r>
      <w:r w:rsidRPr="00F64F97">
        <w:rPr>
          <w:rFonts w:cstheme="minorHAnsi"/>
          <w:bCs/>
          <w:szCs w:val="24"/>
        </w:rPr>
        <w:fldChar w:fldCharType="end"/>
      </w:r>
      <w:r w:rsidRPr="00F64F97">
        <w:rPr>
          <w:rFonts w:cstheme="minorHAnsi"/>
          <w:bCs/>
          <w:szCs w:val="24"/>
        </w:rPr>
        <w:t>.</w:t>
      </w:r>
      <w:r w:rsidR="0032362D">
        <w:rPr>
          <w:rFonts w:cstheme="minorHAnsi"/>
          <w:bCs/>
          <w:szCs w:val="24"/>
        </w:rPr>
        <w:t xml:space="preserve"> </w:t>
      </w:r>
      <w:r w:rsidR="00DC481A" w:rsidRPr="00F64F97">
        <w:rPr>
          <w:rFonts w:cstheme="minorHAnsi"/>
          <w:bCs/>
          <w:szCs w:val="24"/>
        </w:rPr>
        <w:t>In the following section, we</w:t>
      </w:r>
      <w:r w:rsidR="00252012" w:rsidRPr="00F64F97">
        <w:rPr>
          <w:rFonts w:cstheme="minorHAnsi"/>
          <w:bCs/>
          <w:szCs w:val="24"/>
        </w:rPr>
        <w:t xml:space="preserve"> describe the Kim-Forger model and</w:t>
      </w:r>
      <w:r w:rsidR="0032362D">
        <w:rPr>
          <w:rFonts w:cstheme="minorHAnsi"/>
          <w:bCs/>
          <w:szCs w:val="24"/>
        </w:rPr>
        <w:t xml:space="preserve"> show that, like Goodwin’s model, the Kim-Forger model </w:t>
      </w:r>
      <w:r w:rsidR="00CB2C39">
        <w:rPr>
          <w:rFonts w:cstheme="minorHAnsi"/>
          <w:bCs/>
          <w:szCs w:val="24"/>
        </w:rPr>
        <w:t xml:space="preserve">also </w:t>
      </w:r>
      <w:r w:rsidR="0032362D">
        <w:rPr>
          <w:rFonts w:cstheme="minorHAnsi"/>
          <w:bCs/>
          <w:szCs w:val="24"/>
        </w:rPr>
        <w:t>has a ‘parameter fragility’</w:t>
      </w:r>
      <w:r w:rsidR="00252012" w:rsidRPr="00F64F97">
        <w:rPr>
          <w:rFonts w:cstheme="minorHAnsi"/>
          <w:bCs/>
          <w:szCs w:val="24"/>
        </w:rPr>
        <w:t xml:space="preserve"> problem</w:t>
      </w:r>
      <w:r w:rsidR="0032362D">
        <w:rPr>
          <w:rFonts w:cstheme="minorHAnsi"/>
          <w:bCs/>
          <w:szCs w:val="24"/>
        </w:rPr>
        <w:t>. This analysis</w:t>
      </w:r>
      <w:r w:rsidR="00DC481A" w:rsidRPr="00F64F97">
        <w:rPr>
          <w:rFonts w:cstheme="minorHAnsi"/>
          <w:bCs/>
          <w:szCs w:val="24"/>
        </w:rPr>
        <w:t xml:space="preserve"> frame</w:t>
      </w:r>
      <w:r w:rsidR="0032362D">
        <w:rPr>
          <w:rFonts w:cstheme="minorHAnsi"/>
          <w:bCs/>
          <w:szCs w:val="24"/>
        </w:rPr>
        <w:t>s</w:t>
      </w:r>
      <w:r w:rsidR="00DC481A" w:rsidRPr="00F64F97">
        <w:rPr>
          <w:rFonts w:cstheme="minorHAnsi"/>
          <w:bCs/>
          <w:szCs w:val="24"/>
        </w:rPr>
        <w:t xml:space="preserve"> our proposals for more robust and realistic mathematical models of circadian clocks</w:t>
      </w:r>
      <w:r w:rsidR="0009296C" w:rsidRPr="00F64F97">
        <w:rPr>
          <w:rFonts w:cstheme="minorHAnsi"/>
          <w:bCs/>
          <w:szCs w:val="24"/>
        </w:rPr>
        <w:t>. Then, in the ‘Results and Discussion’ section, we present our results in detail.</w:t>
      </w:r>
    </w:p>
    <w:p w14:paraId="37D52F3B" w14:textId="066653C5" w:rsidR="00A41BA8" w:rsidRPr="00F64F97" w:rsidRDefault="00A41BA8" w:rsidP="00626F7A">
      <w:pPr>
        <w:spacing w:after="120"/>
        <w:jc w:val="both"/>
        <w:rPr>
          <w:rFonts w:cstheme="minorHAnsi"/>
          <w:b/>
          <w:szCs w:val="24"/>
        </w:rPr>
      </w:pPr>
      <w:r w:rsidRPr="00F64F97">
        <w:rPr>
          <w:rFonts w:cstheme="minorHAnsi"/>
          <w:b/>
          <w:szCs w:val="24"/>
        </w:rPr>
        <w:lastRenderedPageBreak/>
        <w:t>Kim &amp; Forger</w:t>
      </w:r>
      <w:r w:rsidR="005345BE" w:rsidRPr="00F64F97">
        <w:rPr>
          <w:rFonts w:cstheme="minorHAnsi"/>
          <w:b/>
          <w:szCs w:val="24"/>
        </w:rPr>
        <w:t>’s M</w:t>
      </w:r>
      <w:r w:rsidRPr="00F64F97">
        <w:rPr>
          <w:rFonts w:cstheme="minorHAnsi"/>
          <w:b/>
          <w:szCs w:val="24"/>
        </w:rPr>
        <w:t>odel</w:t>
      </w:r>
    </w:p>
    <w:p w14:paraId="2C869756" w14:textId="1D67BA9C" w:rsidR="007572C0" w:rsidRPr="00F64F97" w:rsidRDefault="001F56F9" w:rsidP="00626F7A">
      <w:pPr>
        <w:spacing w:after="120"/>
        <w:jc w:val="both"/>
        <w:rPr>
          <w:rFonts w:cstheme="minorHAnsi"/>
          <w:szCs w:val="24"/>
        </w:rPr>
      </w:pPr>
      <w:r w:rsidRPr="00F64F97">
        <w:rPr>
          <w:rFonts w:cstheme="minorHAnsi"/>
          <w:szCs w:val="24"/>
        </w:rPr>
        <w:t xml:space="preserve">In 2012, Kim and Forger </w:t>
      </w:r>
      <w:r w:rsidR="00AC4D87" w:rsidRPr="00F64F97">
        <w:rPr>
          <w:rFonts w:cstheme="minorHAnsi"/>
          <w:szCs w:val="24"/>
        </w:rPr>
        <w:fldChar w:fldCharType="begin">
          <w:fldData xml:space="preserve">PEVuZE5vdGU+PENpdGU+PEF1dGhvcj5LaW08L0F1dGhvcj48WWVhcj4yMDEyPC9ZZWFyPjxSZWNO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==
</w:fldData>
        </w:fldChar>
      </w:r>
      <w:r w:rsidR="00DC483B" w:rsidRPr="00F64F97">
        <w:rPr>
          <w:rFonts w:cstheme="minorHAnsi"/>
          <w:szCs w:val="24"/>
        </w:rPr>
        <w:instrText xml:space="preserve"> ADDIN EN.CITE </w:instrText>
      </w:r>
      <w:r w:rsidR="00DC483B" w:rsidRPr="00F64F97">
        <w:rPr>
          <w:rFonts w:cstheme="minorHAnsi"/>
          <w:szCs w:val="24"/>
        </w:rPr>
        <w:fldChar w:fldCharType="begin">
          <w:fldData xml:space="preserve">PEVuZE5vdGU+PENpdGU+PEF1dGhvcj5LaW08L0F1dGhvcj48WWVhcj4yMDEyPC9ZZWFyPjxSZWNO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==
</w:fldData>
        </w:fldChar>
      </w:r>
      <w:r w:rsidR="00DC483B" w:rsidRPr="00F64F97">
        <w:rPr>
          <w:rFonts w:cstheme="minorHAnsi"/>
          <w:szCs w:val="24"/>
        </w:rPr>
        <w:instrText xml:space="preserve"> ADDIN EN.CITE.DATA </w:instrText>
      </w:r>
      <w:r w:rsidR="00DC483B" w:rsidRPr="00F64F97">
        <w:rPr>
          <w:rFonts w:cstheme="minorHAnsi"/>
          <w:szCs w:val="24"/>
        </w:rPr>
      </w:r>
      <w:r w:rsidR="00DC483B" w:rsidRPr="00F64F97">
        <w:rPr>
          <w:rFonts w:cstheme="minorHAnsi"/>
          <w:szCs w:val="24"/>
        </w:rPr>
        <w:fldChar w:fldCharType="end"/>
      </w:r>
      <w:r w:rsidR="00AC4D87" w:rsidRPr="00F64F97">
        <w:rPr>
          <w:rFonts w:cstheme="minorHAnsi"/>
          <w:szCs w:val="24"/>
        </w:rPr>
      </w:r>
      <w:r w:rsidR="00AC4D87" w:rsidRPr="00F64F97">
        <w:rPr>
          <w:rFonts w:cstheme="minorHAnsi"/>
          <w:szCs w:val="24"/>
        </w:rPr>
        <w:fldChar w:fldCharType="separate"/>
      </w:r>
      <w:r w:rsidR="00094830" w:rsidRPr="00F64F97">
        <w:rPr>
          <w:rFonts w:cstheme="minorHAnsi"/>
          <w:noProof/>
          <w:szCs w:val="24"/>
        </w:rPr>
        <w:t>(19)</w:t>
      </w:r>
      <w:r w:rsidR="00AC4D87" w:rsidRPr="00F64F97">
        <w:rPr>
          <w:rFonts w:cstheme="minorHAnsi"/>
          <w:szCs w:val="24"/>
        </w:rPr>
        <w:fldChar w:fldCharType="end"/>
      </w:r>
      <w:r w:rsidR="00674625" w:rsidRPr="00F64F97">
        <w:rPr>
          <w:rFonts w:cstheme="minorHAnsi"/>
          <w:szCs w:val="24"/>
        </w:rPr>
        <w:t xml:space="preserve"> </w:t>
      </w:r>
      <w:r w:rsidRPr="00F64F97">
        <w:rPr>
          <w:rFonts w:cstheme="minorHAnsi"/>
          <w:szCs w:val="24"/>
        </w:rPr>
        <w:t>presented a</w:t>
      </w:r>
      <w:r w:rsidR="003E6D37" w:rsidRPr="00F64F97">
        <w:rPr>
          <w:rFonts w:cstheme="minorHAnsi"/>
          <w:szCs w:val="24"/>
        </w:rPr>
        <w:t xml:space="preserve"> </w:t>
      </w:r>
      <w:r w:rsidRPr="00F64F97">
        <w:rPr>
          <w:rFonts w:cstheme="minorHAnsi"/>
          <w:szCs w:val="24"/>
        </w:rPr>
        <w:t xml:space="preserve">model </w:t>
      </w:r>
      <w:r w:rsidR="003E6D37" w:rsidRPr="00F64F97">
        <w:rPr>
          <w:rFonts w:cstheme="minorHAnsi"/>
          <w:szCs w:val="24"/>
        </w:rPr>
        <w:t>of the negative feedback loop</w:t>
      </w:r>
      <w:r w:rsidRPr="00F64F97">
        <w:rPr>
          <w:rFonts w:cstheme="minorHAnsi"/>
          <w:szCs w:val="24"/>
        </w:rPr>
        <w:t xml:space="preserve"> controlling mammalian circadian rhythms</w:t>
      </w:r>
      <w:r w:rsidR="0038499E" w:rsidRPr="00F64F97">
        <w:rPr>
          <w:rFonts w:cstheme="minorHAnsi"/>
          <w:szCs w:val="24"/>
        </w:rPr>
        <w:t xml:space="preserve"> </w:t>
      </w:r>
      <w:r w:rsidR="004179D8" w:rsidRPr="00F64F97">
        <w:rPr>
          <w:rFonts w:cstheme="minorHAnsi"/>
          <w:szCs w:val="24"/>
        </w:rPr>
        <w:t>(</w:t>
      </w:r>
      <w:r w:rsidR="005345BE" w:rsidRPr="00FF66F4">
        <w:rPr>
          <w:rFonts w:cstheme="minorHAnsi"/>
          <w:szCs w:val="24"/>
          <w:highlight w:val="yellow"/>
        </w:rPr>
        <w:t>Figure 2a</w:t>
      </w:r>
      <w:r w:rsidR="004179D8" w:rsidRPr="00F64F97">
        <w:rPr>
          <w:rFonts w:cstheme="minorHAnsi"/>
          <w:szCs w:val="24"/>
        </w:rPr>
        <w:t>)</w:t>
      </w:r>
      <w:r w:rsidR="00AE176F" w:rsidRPr="00F64F97">
        <w:rPr>
          <w:rFonts w:cstheme="minorHAnsi"/>
          <w:szCs w:val="24"/>
        </w:rPr>
        <w:t xml:space="preserve">. </w:t>
      </w:r>
      <w:r w:rsidR="00185009" w:rsidRPr="00F64F97">
        <w:rPr>
          <w:rFonts w:cstheme="minorHAnsi"/>
          <w:szCs w:val="24"/>
        </w:rPr>
        <w:t>T</w:t>
      </w:r>
      <w:r w:rsidR="00AE176F" w:rsidRPr="00F64F97">
        <w:rPr>
          <w:rFonts w:cstheme="minorHAnsi"/>
          <w:szCs w:val="24"/>
        </w:rPr>
        <w:t>he Kim-Forger (KF) ODEs are:</w:t>
      </w:r>
      <w:r w:rsidR="007572C0" w:rsidRPr="00F64F97">
        <w:rPr>
          <w:rFonts w:cstheme="minorHAnsi"/>
          <w:szCs w:val="24"/>
        </w:rPr>
        <w:t xml:space="preserve"> </w:t>
      </w:r>
    </w:p>
    <w:p w14:paraId="73D532F1" w14:textId="0F6498D2" w:rsidR="007572C0" w:rsidRPr="00F64F97" w:rsidRDefault="007572C0" w:rsidP="00626F7A">
      <w:pPr>
        <w:spacing w:after="120"/>
        <w:rPr>
          <w:rFonts w:cstheme="minorHAnsi"/>
          <w:szCs w:val="24"/>
          <w:u w:val="single"/>
        </w:rPr>
      </w:pPr>
      <w:r w:rsidRPr="00F64F97">
        <w:rPr>
          <w:rFonts w:cstheme="minorHAnsi"/>
          <w:szCs w:val="24"/>
          <w:u w:val="single"/>
        </w:rPr>
        <w:t>Kim-Forger SNF Model</w:t>
      </w:r>
      <w:r w:rsidR="002E4737" w:rsidRPr="00F64F97">
        <w:rPr>
          <w:rFonts w:cstheme="minorHAnsi"/>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50"/>
        <w:gridCol w:w="4234"/>
        <w:gridCol w:w="1076"/>
      </w:tblGrid>
      <w:tr w:rsidR="00185009" w:rsidRPr="00F64F97" w14:paraId="7AFB39F1" w14:textId="77777777" w:rsidTr="00626F7A">
        <w:tc>
          <w:tcPr>
            <w:tcW w:w="2163" w:type="pct"/>
            <w:vAlign w:val="center"/>
          </w:tcPr>
          <w:p w14:paraId="72AA8E71" w14:textId="65C14F6F" w:rsidR="00185009" w:rsidRPr="00F64F97" w:rsidRDefault="00AF2C0E" w:rsidP="00626F7A">
            <w:pPr>
              <w:spacing w:after="120"/>
              <w:rPr>
                <w:szCs w:val="24"/>
              </w:rPr>
            </w:pPr>
            <m:oMathPara>
              <m:oMath>
                <m:f>
                  <m:fPr>
                    <m:ctrlPr>
                      <w:rPr>
                        <w:rFonts w:ascii="Cambria Math" w:hAnsi="Cambria Math" w:cs="Times New Roman"/>
                        <w:i/>
                        <w:szCs w:val="24"/>
                      </w:rPr>
                    </m:ctrlPr>
                  </m:fPr>
                  <m:num>
                    <m:r>
                      <w:rPr>
                        <w:rFonts w:ascii="Cambria Math" w:hAnsi="Cambria Math" w:cs="Times New Roman"/>
                        <w:szCs w:val="24"/>
                      </w:rPr>
                      <m:t>d</m:t>
                    </m:r>
                    <m:acc>
                      <m:accPr>
                        <m:ctrlPr>
                          <w:rPr>
                            <w:rFonts w:ascii="Cambria Math" w:hAnsi="Cambria Math" w:cs="Times New Roman"/>
                            <w:i/>
                            <w:szCs w:val="24"/>
                          </w:rPr>
                        </m:ctrlPr>
                      </m:accPr>
                      <m:e>
                        <m:r>
                          <w:rPr>
                            <w:rFonts w:ascii="Cambria Math" w:hAnsi="Cambria Math" w:cs="Times New Roman"/>
                            <w:szCs w:val="24"/>
                          </w:rPr>
                          <m:t>M</m:t>
                        </m:r>
                      </m:e>
                    </m:acc>
                  </m:num>
                  <m:den>
                    <m:r>
                      <w:rPr>
                        <w:rFonts w:ascii="Cambria Math" w:hAnsi="Cambria Math" w:cs="Times New Roman"/>
                        <w:szCs w:val="24"/>
                      </w:rPr>
                      <m:t>d</m:t>
                    </m:r>
                    <m:acc>
                      <m:accPr>
                        <m:ctrlPr>
                          <w:rPr>
                            <w:rFonts w:ascii="Cambria Math" w:hAnsi="Cambria Math" w:cs="Times New Roman"/>
                            <w:i/>
                            <w:szCs w:val="24"/>
                          </w:rPr>
                        </m:ctrlPr>
                      </m:accPr>
                      <m:e>
                        <m:r>
                          <w:rPr>
                            <w:rFonts w:ascii="Cambria Math" w:hAnsi="Cambria Math" w:cs="Times New Roman"/>
                            <w:szCs w:val="24"/>
                          </w:rPr>
                          <m:t>t</m:t>
                        </m:r>
                      </m:e>
                    </m:acc>
                  </m:den>
                </m:f>
                <m:r>
                  <w:rPr>
                    <w:rFonts w:ascii="Cambria Math" w:hAnsi="Cambria Math" w:cs="Times New Roman"/>
                    <w:szCs w:val="24"/>
                  </w:rPr>
                  <m:t>=</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α</m:t>
                        </m:r>
                      </m:e>
                    </m:acc>
                  </m:e>
                  <m:sub>
                    <m:r>
                      <w:rPr>
                        <w:rFonts w:ascii="Cambria Math" w:hAnsi="Cambria Math" w:cs="Times New Roman"/>
                        <w:szCs w:val="24"/>
                      </w:rPr>
                      <m:t>1</m:t>
                    </m:r>
                  </m:sub>
                </m:sSub>
                <m:f>
                  <m:fPr>
                    <m:ctrlPr>
                      <w:rPr>
                        <w:rFonts w:ascii="Cambria Math" w:hAnsi="Cambria Math" w:cs="Times New Roman"/>
                        <w:i/>
                        <w:szCs w:val="24"/>
                      </w:rPr>
                    </m:ctrlPr>
                  </m:fPr>
                  <m:num>
                    <m:sSub>
                      <m:sSubPr>
                        <m:ctrlPr>
                          <w:rPr>
                            <w:rFonts w:ascii="Cambria Math" w:eastAsiaTheme="minorEastAsia" w:hAnsi="Cambria Math" w:cs="Times New Roman"/>
                            <w:i/>
                            <w:szCs w:val="24"/>
                          </w:rPr>
                        </m:ctrlPr>
                      </m:sSubPr>
                      <m:e>
                        <m:acc>
                          <m:accPr>
                            <m:ctrlPr>
                              <w:rPr>
                                <w:rFonts w:ascii="Cambria Math" w:eastAsiaTheme="minorEastAsia" w:hAnsi="Cambria Math" w:cs="Times New Roman"/>
                                <w:i/>
                                <w:szCs w:val="24"/>
                              </w:rPr>
                            </m:ctrlPr>
                          </m:accPr>
                          <m:e>
                            <m:r>
                              <w:rPr>
                                <w:rFonts w:ascii="Cambria Math" w:eastAsiaTheme="minorEastAsia" w:hAnsi="Cambria Math" w:cs="Times New Roman"/>
                                <w:szCs w:val="24"/>
                              </w:rPr>
                              <m:t>A</m:t>
                            </m:r>
                          </m:e>
                        </m:acc>
                      </m:e>
                      <m:sub>
                        <m:r>
                          <m:rPr>
                            <m:sty m:val="p"/>
                          </m:rPr>
                          <w:rPr>
                            <w:rFonts w:ascii="Cambria Math" w:eastAsiaTheme="minorEastAsia" w:hAnsi="Cambria Math" w:cs="Times New Roman"/>
                            <w:szCs w:val="24"/>
                          </w:rPr>
                          <m:t>free</m:t>
                        </m:r>
                      </m:sub>
                    </m:sSub>
                    <m:ctrlPr>
                      <w:rPr>
                        <w:rFonts w:ascii="Cambria Math" w:eastAsiaTheme="minorEastAsia" w:hAnsi="Cambria Math" w:cs="Times New Roman"/>
                        <w:i/>
                        <w:szCs w:val="24"/>
                      </w:rPr>
                    </m:ctrlPr>
                  </m:num>
                  <m:den>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A</m:t>
                            </m:r>
                          </m:e>
                        </m:acc>
                      </m:e>
                      <m:sub>
                        <m:r>
                          <m:rPr>
                            <m:nor/>
                          </m:rPr>
                          <w:rPr>
                            <w:rFonts w:ascii="Cambria Math" w:hAnsi="Cambria Math" w:cs="Times New Roman"/>
                            <w:szCs w:val="24"/>
                          </w:rPr>
                          <m:t>T</m:t>
                        </m:r>
                      </m:sub>
                    </m:sSub>
                  </m:den>
                </m:f>
                <m:r>
                  <w:rPr>
                    <w:rFonts w:ascii="Cambria Math" w:hAnsi="Cambria Math" w:cs="Times New Roman"/>
                    <w:szCs w:val="24"/>
                  </w:rPr>
                  <m:t>-</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β</m:t>
                        </m:r>
                      </m:e>
                    </m:acc>
                  </m:e>
                  <m:sub>
                    <m:r>
                      <w:rPr>
                        <w:rFonts w:ascii="Cambria Math" w:hAnsi="Cambria Math" w:cs="Times New Roman"/>
                        <w:szCs w:val="24"/>
                      </w:rPr>
                      <m:t>1</m:t>
                    </m:r>
                  </m:sub>
                </m:sSub>
                <m:acc>
                  <m:accPr>
                    <m:ctrlPr>
                      <w:rPr>
                        <w:rFonts w:ascii="Cambria Math" w:hAnsi="Cambria Math" w:cs="Times New Roman"/>
                        <w:i/>
                        <w:szCs w:val="24"/>
                      </w:rPr>
                    </m:ctrlPr>
                  </m:accPr>
                  <m:e>
                    <m:r>
                      <w:rPr>
                        <w:rFonts w:ascii="Cambria Math" w:hAnsi="Cambria Math" w:cs="Times New Roman"/>
                        <w:szCs w:val="24"/>
                      </w:rPr>
                      <m:t>M</m:t>
                    </m:r>
                  </m:e>
                </m:acc>
              </m:oMath>
            </m:oMathPara>
          </w:p>
        </w:tc>
        <w:tc>
          <w:tcPr>
            <w:tcW w:w="2262" w:type="pct"/>
            <w:vAlign w:val="center"/>
          </w:tcPr>
          <w:p w14:paraId="142783AF" w14:textId="2F0A4B19" w:rsidR="00185009" w:rsidRPr="00F64F97" w:rsidRDefault="00AF2C0E" w:rsidP="00940554">
            <w:pPr>
              <w:spacing w:after="120"/>
              <w:jc w:val="center"/>
              <w:rPr>
                <w:szCs w:val="24"/>
              </w:rPr>
            </w:pPr>
            <m:oMathPara>
              <m:oMathParaPr>
                <m:jc m:val="center"/>
              </m:oMathParaPr>
              <m:oMath>
                <m:f>
                  <m:fPr>
                    <m:ctrlPr>
                      <w:rPr>
                        <w:rFonts w:ascii="Cambria Math" w:hAnsi="Cambria Math" w:cs="Times New Roman"/>
                        <w:i/>
                        <w:szCs w:val="24"/>
                      </w:rPr>
                    </m:ctrlPr>
                  </m:fPr>
                  <m:num>
                    <m:r>
                      <w:rPr>
                        <w:rFonts w:ascii="Cambria Math" w:hAnsi="Cambria Math" w:cs="Times New Roman"/>
                        <w:szCs w:val="24"/>
                      </w:rPr>
                      <m:t>dM</m:t>
                    </m:r>
                  </m:num>
                  <m:den>
                    <m:r>
                      <w:rPr>
                        <w:rFonts w:ascii="Cambria Math" w:hAnsi="Cambria Math" w:cs="Times New Roman"/>
                        <w:szCs w:val="24"/>
                      </w:rPr>
                      <m:t>dt</m:t>
                    </m:r>
                  </m:den>
                </m:f>
                <m:r>
                  <w:rPr>
                    <w:rFonts w:ascii="Cambria Math" w:hAnsi="Cambria Math" w:cs="Times New Roman"/>
                    <w:szCs w:val="24"/>
                  </w:rPr>
                  <m:t>=α</m:t>
                </m:r>
                <m:f>
                  <m:fPr>
                    <m:ctrlPr>
                      <w:rPr>
                        <w:rFonts w:ascii="Cambria Math"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m:rPr>
                            <m:sty m:val="p"/>
                          </m:rPr>
                          <w:rPr>
                            <w:rFonts w:ascii="Cambria Math" w:eastAsiaTheme="minorEastAsia" w:hAnsi="Cambria Math" w:cs="Times New Roman"/>
                            <w:szCs w:val="24"/>
                          </w:rPr>
                          <m:t>free</m:t>
                        </m:r>
                      </m:sub>
                    </m:sSub>
                    <m:ctrlPr>
                      <w:rPr>
                        <w:rFonts w:ascii="Cambria Math" w:eastAsiaTheme="minorEastAsia"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A</m:t>
                        </m:r>
                      </m:e>
                      <m:sub>
                        <m:r>
                          <m:rPr>
                            <m:nor/>
                          </m:rPr>
                          <w:rPr>
                            <w:rFonts w:ascii="Cambria Math" w:hAnsi="Cambria Math" w:cs="Times New Roman"/>
                            <w:szCs w:val="24"/>
                          </w:rPr>
                          <m:t>T</m:t>
                        </m:r>
                      </m:sub>
                    </m:sSub>
                  </m:den>
                </m:f>
                <m:r>
                  <w:rPr>
                    <w:rFonts w:ascii="Cambria Math" w:hAnsi="Cambria Math" w:cs="Times New Roman"/>
                    <w:szCs w:val="24"/>
                  </w:rPr>
                  <m:t>-M</m:t>
                </m:r>
              </m:oMath>
            </m:oMathPara>
          </w:p>
        </w:tc>
        <w:tc>
          <w:tcPr>
            <w:tcW w:w="575" w:type="pct"/>
            <w:vAlign w:val="center"/>
          </w:tcPr>
          <w:p w14:paraId="4AF38327" w14:textId="53AC7041" w:rsidR="00185009" w:rsidRPr="00F64F97" w:rsidRDefault="00185009" w:rsidP="00626F7A">
            <w:pPr>
              <w:spacing w:after="120"/>
              <w:ind w:right="-109"/>
              <w:jc w:val="right"/>
              <w:rPr>
                <w:szCs w:val="24"/>
              </w:rPr>
            </w:pPr>
            <w:bookmarkStart w:id="3" w:name="_Ref42554560"/>
            <w:r w:rsidRPr="00F64F97">
              <w:rPr>
                <w:szCs w:val="24"/>
              </w:rPr>
              <w:t>(1)</w:t>
            </w:r>
            <w:bookmarkEnd w:id="3"/>
          </w:p>
        </w:tc>
      </w:tr>
      <w:tr w:rsidR="00185009" w:rsidRPr="00F64F97" w14:paraId="4A95EC4A" w14:textId="77777777" w:rsidTr="00626F7A">
        <w:tc>
          <w:tcPr>
            <w:tcW w:w="2163" w:type="pct"/>
            <w:vAlign w:val="center"/>
          </w:tcPr>
          <w:p w14:paraId="7FEFFB2A" w14:textId="073C4312" w:rsidR="00185009" w:rsidRPr="00F64F97" w:rsidRDefault="00AF2C0E" w:rsidP="00626F7A">
            <w:pPr>
              <w:spacing w:after="120"/>
              <w:rPr>
                <w:szCs w:val="24"/>
              </w:rPr>
            </w:pPr>
            <m:oMathPara>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d</m:t>
                    </m:r>
                    <m:sSub>
                      <m:sSubPr>
                        <m:ctrlPr>
                          <w:rPr>
                            <w:rFonts w:ascii="Cambria Math" w:eastAsiaTheme="minorEastAsia" w:hAnsi="Cambria Math" w:cs="Times New Roman"/>
                            <w:i/>
                            <w:szCs w:val="24"/>
                          </w:rPr>
                        </m:ctrlPr>
                      </m:sSubPr>
                      <m:e>
                        <m:acc>
                          <m:accPr>
                            <m:ctrlPr>
                              <w:rPr>
                                <w:rFonts w:ascii="Cambria Math" w:eastAsiaTheme="minorEastAsia" w:hAnsi="Cambria Math" w:cs="Times New Roman"/>
                                <w:i/>
                                <w:szCs w:val="24"/>
                              </w:rPr>
                            </m:ctrlPr>
                          </m:accPr>
                          <m:e>
                            <m:r>
                              <w:rPr>
                                <w:rFonts w:ascii="Cambria Math" w:eastAsiaTheme="minorEastAsia" w:hAnsi="Cambria Math" w:cs="Times New Roman"/>
                                <w:szCs w:val="24"/>
                              </w:rPr>
                              <m:t>P</m:t>
                            </m:r>
                          </m:e>
                        </m:acc>
                      </m:e>
                      <m:sub>
                        <m:r>
                          <m:rPr>
                            <m:nor/>
                          </m:rPr>
                          <w:rPr>
                            <w:rFonts w:ascii="Cambria Math" w:eastAsiaTheme="minorEastAsia" w:hAnsi="Cambria Math" w:cs="Times New Roman"/>
                            <w:szCs w:val="24"/>
                          </w:rPr>
                          <m:t>c</m:t>
                        </m:r>
                      </m:sub>
                    </m:sSub>
                  </m:num>
                  <m:den>
                    <m:r>
                      <w:rPr>
                        <w:rFonts w:ascii="Cambria Math" w:eastAsiaTheme="minorEastAsia" w:hAnsi="Cambria Math" w:cs="Times New Roman"/>
                        <w:szCs w:val="24"/>
                      </w:rPr>
                      <m:t>d</m:t>
                    </m:r>
                    <m:acc>
                      <m:accPr>
                        <m:ctrlPr>
                          <w:rPr>
                            <w:rFonts w:ascii="Cambria Math" w:eastAsiaTheme="minorEastAsia" w:hAnsi="Cambria Math" w:cs="Times New Roman"/>
                            <w:i/>
                            <w:szCs w:val="24"/>
                          </w:rPr>
                        </m:ctrlPr>
                      </m:accPr>
                      <m:e>
                        <m:r>
                          <w:rPr>
                            <w:rFonts w:ascii="Cambria Math" w:eastAsiaTheme="minorEastAsia" w:hAnsi="Cambria Math" w:cs="Times New Roman"/>
                            <w:szCs w:val="24"/>
                          </w:rPr>
                          <m:t>t</m:t>
                        </m:r>
                      </m:e>
                    </m:acc>
                  </m:den>
                </m:f>
                <m:r>
                  <w:rPr>
                    <w:rFonts w:ascii="Cambria Math" w:eastAsiaTheme="minorEastAsia" w:hAnsi="Cambria Math" w:cs="Times New Roman"/>
                    <w:szCs w:val="24"/>
                  </w:rPr>
                  <m:t>=</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α</m:t>
                        </m:r>
                      </m:e>
                    </m:acc>
                  </m:e>
                  <m:sub>
                    <m:r>
                      <w:rPr>
                        <w:rFonts w:ascii="Cambria Math" w:hAnsi="Cambria Math" w:cs="Times New Roman"/>
                        <w:szCs w:val="24"/>
                      </w:rPr>
                      <m:t>2</m:t>
                    </m:r>
                  </m:sub>
                </m:sSub>
                <m:acc>
                  <m:accPr>
                    <m:ctrlPr>
                      <w:rPr>
                        <w:rFonts w:ascii="Cambria Math" w:eastAsiaTheme="minorEastAsia" w:hAnsi="Cambria Math" w:cs="Times New Roman"/>
                        <w:i/>
                        <w:szCs w:val="24"/>
                      </w:rPr>
                    </m:ctrlPr>
                  </m:accPr>
                  <m:e>
                    <m:r>
                      <w:rPr>
                        <w:rFonts w:ascii="Cambria Math" w:eastAsiaTheme="minorEastAsia" w:hAnsi="Cambria Math" w:cs="Times New Roman"/>
                        <w:szCs w:val="24"/>
                      </w:rPr>
                      <m:t>M</m:t>
                    </m:r>
                  </m:e>
                </m:acc>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β</m:t>
                            </m:r>
                          </m:e>
                        </m:acc>
                      </m:e>
                      <m:sub>
                        <m:r>
                          <w:rPr>
                            <w:rFonts w:ascii="Cambria Math" w:hAnsi="Cambria Math" w:cs="Times New Roman"/>
                            <w:szCs w:val="24"/>
                          </w:rPr>
                          <m:t>2</m:t>
                        </m:r>
                      </m:sub>
                    </m:sSub>
                    <m:acc>
                      <m:accPr>
                        <m:ctrlPr>
                          <w:rPr>
                            <w:rFonts w:ascii="Cambria Math" w:eastAsiaTheme="minorEastAsia" w:hAnsi="Cambria Math" w:cs="Times New Roman"/>
                            <w:i/>
                            <w:szCs w:val="24"/>
                          </w:rPr>
                        </m:ctrlPr>
                      </m:accPr>
                      <m:e>
                        <m:r>
                          <w:rPr>
                            <w:rFonts w:ascii="Cambria Math" w:eastAsiaTheme="minorEastAsia" w:hAnsi="Cambria Math" w:cs="Times New Roman"/>
                            <w:szCs w:val="24"/>
                          </w:rPr>
                          <m:t>P</m:t>
                        </m:r>
                      </m:e>
                    </m:acc>
                  </m:e>
                  <m:sub>
                    <m:r>
                      <m:rPr>
                        <m:nor/>
                      </m:rPr>
                      <w:rPr>
                        <w:rFonts w:ascii="Cambria Math" w:eastAsiaTheme="minorEastAsia" w:hAnsi="Cambria Math" w:cs="Times New Roman"/>
                        <w:szCs w:val="24"/>
                      </w:rPr>
                      <m:t>c</m:t>
                    </m:r>
                  </m:sub>
                </m:sSub>
              </m:oMath>
            </m:oMathPara>
          </w:p>
        </w:tc>
        <w:tc>
          <w:tcPr>
            <w:tcW w:w="2262" w:type="pct"/>
            <w:vAlign w:val="center"/>
          </w:tcPr>
          <w:p w14:paraId="348379F0" w14:textId="4BBD0E96" w:rsidR="00185009" w:rsidRPr="00F64F97" w:rsidRDefault="00AF2C0E" w:rsidP="00626F7A">
            <w:pPr>
              <w:spacing w:after="120"/>
              <w:jc w:val="center"/>
              <w:rPr>
                <w:szCs w:val="24"/>
              </w:rPr>
            </w:pPr>
            <m:oMathPara>
              <m:oMathParaPr>
                <m:jc m:val="center"/>
              </m:oMathParaP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d</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m:rPr>
                            <m:nor/>
                          </m:rPr>
                          <w:rPr>
                            <w:rFonts w:ascii="Cambria Math" w:eastAsiaTheme="minorEastAsia" w:hAnsi="Cambria Math" w:cs="Times New Roman"/>
                            <w:szCs w:val="24"/>
                          </w:rPr>
                          <m:t>c</m:t>
                        </m:r>
                      </m:sub>
                    </m:sSub>
                  </m:num>
                  <m:den>
                    <m:r>
                      <w:rPr>
                        <w:rFonts w:ascii="Cambria Math" w:eastAsiaTheme="minorEastAsia" w:hAnsi="Cambria Math" w:cs="Times New Roman"/>
                        <w:szCs w:val="24"/>
                      </w:rPr>
                      <m:t>dt</m:t>
                    </m:r>
                  </m:den>
                </m:f>
                <m:r>
                  <w:rPr>
                    <w:rFonts w:ascii="Cambria Math" w:eastAsiaTheme="minorEastAsia" w:hAnsi="Cambria Math" w:cs="Times New Roman"/>
                    <w:szCs w:val="24"/>
                  </w:rPr>
                  <m:t>=M-</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m:rPr>
                        <m:nor/>
                      </m:rPr>
                      <w:rPr>
                        <w:rFonts w:ascii="Cambria Math" w:eastAsiaTheme="minorEastAsia" w:hAnsi="Cambria Math" w:cs="Times New Roman"/>
                        <w:szCs w:val="24"/>
                      </w:rPr>
                      <m:t>c</m:t>
                    </m:r>
                  </m:sub>
                </m:sSub>
              </m:oMath>
            </m:oMathPara>
          </w:p>
        </w:tc>
        <w:tc>
          <w:tcPr>
            <w:tcW w:w="575" w:type="pct"/>
            <w:vAlign w:val="center"/>
          </w:tcPr>
          <w:p w14:paraId="32E9B372" w14:textId="4C01A228" w:rsidR="00185009" w:rsidRPr="00F64F97" w:rsidRDefault="00185009" w:rsidP="00626F7A">
            <w:pPr>
              <w:spacing w:after="120"/>
              <w:ind w:right="-109"/>
              <w:jc w:val="right"/>
              <w:rPr>
                <w:szCs w:val="24"/>
              </w:rPr>
            </w:pPr>
            <w:bookmarkStart w:id="4" w:name="_Ref42555174"/>
            <w:r w:rsidRPr="00F64F97">
              <w:rPr>
                <w:szCs w:val="24"/>
              </w:rPr>
              <w:t>(2)</w:t>
            </w:r>
            <w:bookmarkEnd w:id="4"/>
          </w:p>
        </w:tc>
      </w:tr>
      <w:tr w:rsidR="00185009" w:rsidRPr="00F64F97" w14:paraId="23CF8ADC" w14:textId="77777777" w:rsidTr="00626F7A">
        <w:tc>
          <w:tcPr>
            <w:tcW w:w="2163" w:type="pct"/>
            <w:vAlign w:val="center"/>
          </w:tcPr>
          <w:p w14:paraId="4927D5CC" w14:textId="3D6F7A4F" w:rsidR="00185009" w:rsidRPr="00F64F97" w:rsidRDefault="00AF2C0E" w:rsidP="00626F7A">
            <w:pPr>
              <w:spacing w:after="120"/>
              <w:rPr>
                <w:szCs w:val="24"/>
              </w:rPr>
            </w:pPr>
            <m:oMathPara>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d</m:t>
                    </m:r>
                    <m:acc>
                      <m:accPr>
                        <m:ctrlPr>
                          <w:rPr>
                            <w:rFonts w:ascii="Cambria Math" w:eastAsiaTheme="minorEastAsia" w:hAnsi="Cambria Math" w:cs="Times New Roman"/>
                            <w:i/>
                            <w:szCs w:val="24"/>
                          </w:rPr>
                        </m:ctrlPr>
                      </m:accPr>
                      <m:e>
                        <m:r>
                          <w:rPr>
                            <w:rFonts w:ascii="Cambria Math" w:eastAsiaTheme="minorEastAsia" w:hAnsi="Cambria Math" w:cs="Times New Roman"/>
                            <w:szCs w:val="24"/>
                          </w:rPr>
                          <m:t>P</m:t>
                        </m:r>
                      </m:e>
                    </m:acc>
                  </m:num>
                  <m:den>
                    <m:r>
                      <w:rPr>
                        <w:rFonts w:ascii="Cambria Math" w:eastAsiaTheme="minorEastAsia" w:hAnsi="Cambria Math" w:cs="Times New Roman"/>
                        <w:szCs w:val="24"/>
                      </w:rPr>
                      <m:t>d</m:t>
                    </m:r>
                    <m:acc>
                      <m:accPr>
                        <m:ctrlPr>
                          <w:rPr>
                            <w:rFonts w:ascii="Cambria Math" w:eastAsiaTheme="minorEastAsia" w:hAnsi="Cambria Math" w:cs="Times New Roman"/>
                            <w:i/>
                            <w:szCs w:val="24"/>
                          </w:rPr>
                        </m:ctrlPr>
                      </m:accPr>
                      <m:e>
                        <m:r>
                          <w:rPr>
                            <w:rFonts w:ascii="Cambria Math" w:eastAsiaTheme="minorEastAsia" w:hAnsi="Cambria Math" w:cs="Times New Roman"/>
                            <w:szCs w:val="24"/>
                          </w:rPr>
                          <m:t>t</m:t>
                        </m:r>
                      </m:e>
                    </m:acc>
                  </m:den>
                </m:f>
                <m:r>
                  <w:rPr>
                    <w:rFonts w:ascii="Cambria Math" w:eastAsiaTheme="minorEastAsia" w:hAnsi="Cambria Math" w:cs="Times New Roman"/>
                    <w:szCs w:val="24"/>
                  </w:rPr>
                  <m:t>=</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α</m:t>
                        </m:r>
                      </m:e>
                    </m:acc>
                  </m:e>
                  <m:sub>
                    <m:r>
                      <w:rPr>
                        <w:rFonts w:ascii="Cambria Math" w:hAnsi="Cambria Math" w:cs="Times New Roman"/>
                        <w:szCs w:val="24"/>
                      </w:rPr>
                      <m:t>3</m:t>
                    </m:r>
                  </m:sub>
                </m:sSub>
                <m:sSub>
                  <m:sSubPr>
                    <m:ctrlPr>
                      <w:rPr>
                        <w:rFonts w:ascii="Cambria Math" w:eastAsiaTheme="minorEastAsia" w:hAnsi="Cambria Math" w:cs="Times New Roman"/>
                        <w:i/>
                        <w:szCs w:val="24"/>
                      </w:rPr>
                    </m:ctrlPr>
                  </m:sSubPr>
                  <m:e>
                    <m:acc>
                      <m:accPr>
                        <m:ctrlPr>
                          <w:rPr>
                            <w:rFonts w:ascii="Cambria Math" w:eastAsiaTheme="minorEastAsia" w:hAnsi="Cambria Math" w:cs="Times New Roman"/>
                            <w:i/>
                            <w:szCs w:val="24"/>
                          </w:rPr>
                        </m:ctrlPr>
                      </m:accPr>
                      <m:e>
                        <m:r>
                          <w:rPr>
                            <w:rFonts w:ascii="Cambria Math" w:eastAsiaTheme="minorEastAsia" w:hAnsi="Cambria Math" w:cs="Times New Roman"/>
                            <w:szCs w:val="24"/>
                          </w:rPr>
                          <m:t>P</m:t>
                        </m:r>
                      </m:e>
                    </m:acc>
                  </m:e>
                  <m:sub>
                    <m:r>
                      <m:rPr>
                        <m:nor/>
                      </m:rPr>
                      <w:rPr>
                        <w:rFonts w:ascii="Cambria Math" w:eastAsiaTheme="minorEastAsia" w:hAnsi="Cambria Math" w:cs="Times New Roman"/>
                        <w:szCs w:val="24"/>
                      </w:rPr>
                      <m:t>c</m:t>
                    </m:r>
                  </m:sub>
                </m:sSub>
                <m:r>
                  <w:rPr>
                    <w:rFonts w:ascii="Cambria Math" w:eastAsiaTheme="minorEastAsia" w:hAnsi="Cambria Math" w:cs="Times New Roman"/>
                    <w:szCs w:val="24"/>
                  </w:rPr>
                  <m:t>-</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β</m:t>
                        </m:r>
                      </m:e>
                    </m:acc>
                  </m:e>
                  <m:sub>
                    <m:r>
                      <w:rPr>
                        <w:rFonts w:ascii="Cambria Math" w:hAnsi="Cambria Math" w:cs="Times New Roman"/>
                        <w:szCs w:val="24"/>
                      </w:rPr>
                      <m:t>3</m:t>
                    </m:r>
                  </m:sub>
                </m:sSub>
                <m:acc>
                  <m:accPr>
                    <m:ctrlPr>
                      <w:rPr>
                        <w:rFonts w:ascii="Cambria Math" w:eastAsiaTheme="minorEastAsia" w:hAnsi="Cambria Math" w:cs="Times New Roman"/>
                        <w:i/>
                        <w:szCs w:val="24"/>
                      </w:rPr>
                    </m:ctrlPr>
                  </m:accPr>
                  <m:e>
                    <m:r>
                      <w:rPr>
                        <w:rFonts w:ascii="Cambria Math" w:eastAsiaTheme="minorEastAsia" w:hAnsi="Cambria Math" w:cs="Times New Roman"/>
                        <w:szCs w:val="24"/>
                      </w:rPr>
                      <m:t>P</m:t>
                    </m:r>
                  </m:e>
                </m:acc>
              </m:oMath>
            </m:oMathPara>
          </w:p>
        </w:tc>
        <w:tc>
          <w:tcPr>
            <w:tcW w:w="2262" w:type="pct"/>
            <w:vAlign w:val="center"/>
          </w:tcPr>
          <w:p w14:paraId="1841D50B" w14:textId="33B1A08C" w:rsidR="00185009" w:rsidRPr="00F64F97" w:rsidRDefault="00AF2C0E" w:rsidP="00626F7A">
            <w:pPr>
              <w:spacing w:after="120"/>
              <w:jc w:val="center"/>
              <w:rPr>
                <w:szCs w:val="24"/>
              </w:rPr>
            </w:pPr>
            <m:oMathPara>
              <m:oMathParaPr>
                <m:jc m:val="center"/>
              </m:oMathParaPr>
              <m:oMath>
                <m:f>
                  <m:fPr>
                    <m:ctrlPr>
                      <w:rPr>
                        <w:rFonts w:ascii="Cambria Math" w:eastAsiaTheme="minorEastAsia" w:hAnsi="Cambria Math" w:cs="Times New Roman"/>
                        <w:i/>
                        <w:szCs w:val="24"/>
                      </w:rPr>
                    </m:ctrlPr>
                  </m:fPr>
                  <m:num>
                    <m:r>
                      <w:rPr>
                        <w:rFonts w:ascii="Cambria Math" w:eastAsiaTheme="minorEastAsia" w:hAnsi="Cambria Math" w:cs="Times New Roman"/>
                        <w:szCs w:val="24"/>
                      </w:rPr>
                      <m:t>dP</m:t>
                    </m:r>
                  </m:num>
                  <m:den>
                    <m:r>
                      <w:rPr>
                        <w:rFonts w:ascii="Cambria Math" w:eastAsiaTheme="minorEastAsia" w:hAnsi="Cambria Math" w:cs="Times New Roman"/>
                        <w:szCs w:val="24"/>
                      </w:rPr>
                      <m:t>dt</m:t>
                    </m:r>
                  </m:den>
                </m:f>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m:rPr>
                        <m:nor/>
                      </m:rPr>
                      <w:rPr>
                        <w:rFonts w:ascii="Cambria Math" w:eastAsiaTheme="minorEastAsia" w:hAnsi="Cambria Math" w:cs="Times New Roman"/>
                        <w:szCs w:val="24"/>
                      </w:rPr>
                      <m:t>c</m:t>
                    </m:r>
                  </m:sub>
                </m:sSub>
                <m:r>
                  <w:rPr>
                    <w:rFonts w:ascii="Cambria Math" w:eastAsiaTheme="minorEastAsia" w:hAnsi="Cambria Math" w:cs="Times New Roman"/>
                    <w:szCs w:val="24"/>
                  </w:rPr>
                  <m:t>-P</m:t>
                </m:r>
              </m:oMath>
            </m:oMathPara>
          </w:p>
        </w:tc>
        <w:tc>
          <w:tcPr>
            <w:tcW w:w="575" w:type="pct"/>
            <w:vAlign w:val="center"/>
          </w:tcPr>
          <w:p w14:paraId="3096C9FC" w14:textId="0BD96D08" w:rsidR="00185009" w:rsidRPr="00F64F97" w:rsidRDefault="00185009" w:rsidP="00626F7A">
            <w:pPr>
              <w:spacing w:after="120"/>
              <w:ind w:right="-109"/>
              <w:jc w:val="right"/>
              <w:rPr>
                <w:szCs w:val="24"/>
              </w:rPr>
            </w:pPr>
            <w:bookmarkStart w:id="5" w:name="_Ref42554612"/>
            <w:r w:rsidRPr="00F64F97">
              <w:rPr>
                <w:szCs w:val="24"/>
              </w:rPr>
              <w:t>(3)</w:t>
            </w:r>
            <w:bookmarkEnd w:id="5"/>
          </w:p>
        </w:tc>
      </w:tr>
      <w:tr w:rsidR="00185009" w:rsidRPr="00F64F97" w14:paraId="64409E5B" w14:textId="77777777" w:rsidTr="00626F7A">
        <w:tc>
          <w:tcPr>
            <w:tcW w:w="4425" w:type="pct"/>
            <w:gridSpan w:val="2"/>
            <w:vAlign w:val="center"/>
          </w:tcPr>
          <w:p w14:paraId="2C14CB99" w14:textId="19F40DF7" w:rsidR="00185009" w:rsidRPr="00581716" w:rsidRDefault="00CB2C39" w:rsidP="00CB2C39">
            <w:pPr>
              <w:spacing w:after="120"/>
              <w:rPr>
                <w:szCs w:val="24"/>
              </w:rPr>
            </w:pPr>
            <m:oMathPara>
              <m:oMathParaPr>
                <m:jc m:val="left"/>
              </m:oMathParaPr>
              <m:oMath>
                <m:r>
                  <w:rPr>
                    <w:rFonts w:ascii="Cambria Math" w:hAnsi="Cambria Math"/>
                    <w:szCs w:val="24"/>
                  </w:rPr>
                  <m:t xml:space="preserve">        </m:t>
                </m:r>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A</m:t>
                        </m:r>
                      </m:e>
                    </m:acc>
                  </m:e>
                  <m:sub>
                    <m:r>
                      <m:rPr>
                        <m:nor/>
                      </m:rPr>
                      <w:rPr>
                        <w:rFonts w:ascii="Cambria Math" w:hAnsi="Cambria Math"/>
                        <w:szCs w:val="24"/>
                      </w:rPr>
                      <m:t>free</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d>
                  <m:dPr>
                    <m:begChr m:val="["/>
                    <m:endChr m:val="]"/>
                    <m:ctrlPr>
                      <w:rPr>
                        <w:rFonts w:ascii="Cambria Math" w:hAnsi="Cambria Math"/>
                        <w:i/>
                        <w:szCs w:val="24"/>
                      </w:rPr>
                    </m:ctrlPr>
                  </m:dPr>
                  <m:e>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A</m:t>
                            </m:r>
                          </m:e>
                        </m:acc>
                      </m:e>
                      <m:sub>
                        <m:r>
                          <m:rPr>
                            <m:nor/>
                          </m:rPr>
                          <w:rPr>
                            <w:rFonts w:ascii="Cambria Math" w:hAnsi="Cambria Math"/>
                            <w:szCs w:val="24"/>
                          </w:rPr>
                          <m:t>T</m:t>
                        </m:r>
                      </m:sub>
                    </m:sSub>
                    <m:r>
                      <w:rPr>
                        <w:rFonts w:ascii="Cambria Math" w:hAnsi="Cambria Math"/>
                        <w:szCs w:val="24"/>
                      </w:rPr>
                      <m:t>-</m:t>
                    </m:r>
                    <m:acc>
                      <m:accPr>
                        <m:ctrlPr>
                          <w:rPr>
                            <w:rFonts w:ascii="Cambria Math" w:hAnsi="Cambria Math"/>
                            <w:i/>
                            <w:szCs w:val="24"/>
                          </w:rPr>
                        </m:ctrlPr>
                      </m:accPr>
                      <m:e>
                        <m:r>
                          <w:rPr>
                            <w:rFonts w:ascii="Cambria Math" w:hAnsi="Cambria Math"/>
                            <w:szCs w:val="24"/>
                          </w:rPr>
                          <m:t>P</m:t>
                        </m:r>
                      </m:e>
                    </m:acc>
                    <m:r>
                      <w:rPr>
                        <w:rFonts w:ascii="Cambria Math" w:hAnsi="Cambria Math"/>
                        <w:szCs w:val="24"/>
                      </w:rPr>
                      <m:t>-</m:t>
                    </m:r>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K</m:t>
                            </m:r>
                          </m:e>
                        </m:acc>
                      </m:e>
                      <m:sub>
                        <m:r>
                          <m:rPr>
                            <m:nor/>
                          </m:rPr>
                          <w:rPr>
                            <w:rFonts w:ascii="Cambria Math" w:hAnsi="Cambria Math"/>
                            <w:szCs w:val="24"/>
                          </w:rPr>
                          <m:t>d</m:t>
                        </m:r>
                      </m:sub>
                    </m:sSub>
                    <m:r>
                      <w:rPr>
                        <w:rFonts w:ascii="Cambria Math" w:hAnsi="Cambria Math"/>
                        <w:szCs w:val="24"/>
                      </w:rPr>
                      <m:t>+</m:t>
                    </m:r>
                    <m:rad>
                      <m:radPr>
                        <m:degHide m:val="1"/>
                        <m:ctrlPr>
                          <w:rPr>
                            <w:rFonts w:ascii="Cambria Math" w:hAnsi="Cambria Math"/>
                            <w:i/>
                            <w:szCs w:val="24"/>
                          </w:rPr>
                        </m:ctrlPr>
                      </m:radPr>
                      <m:deg/>
                      <m:e>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A</m:t>
                                        </m:r>
                                      </m:e>
                                    </m:acc>
                                  </m:e>
                                  <m:sub>
                                    <m:r>
                                      <m:rPr>
                                        <m:nor/>
                                      </m:rPr>
                                      <w:rPr>
                                        <w:rFonts w:ascii="Cambria Math" w:hAnsi="Cambria Math"/>
                                        <w:szCs w:val="24"/>
                                      </w:rPr>
                                      <m:t>T</m:t>
                                    </m:r>
                                  </m:sub>
                                </m:sSub>
                                <m:r>
                                  <w:rPr>
                                    <w:rFonts w:ascii="Cambria Math" w:hAnsi="Cambria Math"/>
                                    <w:szCs w:val="24"/>
                                  </w:rPr>
                                  <m:t>-</m:t>
                                </m:r>
                                <m:acc>
                                  <m:accPr>
                                    <m:ctrlPr>
                                      <w:rPr>
                                        <w:rFonts w:ascii="Cambria Math" w:hAnsi="Cambria Math"/>
                                        <w:i/>
                                        <w:szCs w:val="24"/>
                                      </w:rPr>
                                    </m:ctrlPr>
                                  </m:accPr>
                                  <m:e>
                                    <m:r>
                                      <w:rPr>
                                        <w:rFonts w:ascii="Cambria Math" w:hAnsi="Cambria Math"/>
                                        <w:szCs w:val="24"/>
                                      </w:rPr>
                                      <m:t>P</m:t>
                                    </m:r>
                                  </m:e>
                                </m:acc>
                                <m:r>
                                  <w:rPr>
                                    <w:rFonts w:ascii="Cambria Math" w:hAnsi="Cambria Math"/>
                                    <w:szCs w:val="24"/>
                                  </w:rPr>
                                  <m:t>-</m:t>
                                </m:r>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K</m:t>
                                        </m:r>
                                      </m:e>
                                    </m:acc>
                                  </m:e>
                                  <m:sub>
                                    <m:r>
                                      <m:rPr>
                                        <m:nor/>
                                      </m:rPr>
                                      <w:rPr>
                                        <w:rFonts w:ascii="Cambria Math" w:hAnsi="Cambria Math"/>
                                        <w:szCs w:val="24"/>
                                      </w:rPr>
                                      <m:t>d</m:t>
                                    </m:r>
                                  </m:sub>
                                </m:sSub>
                              </m:e>
                            </m:d>
                          </m:e>
                          <m:sup>
                            <m:r>
                              <w:rPr>
                                <w:rFonts w:ascii="Cambria Math" w:hAnsi="Cambria Math"/>
                                <w:szCs w:val="24"/>
                              </w:rPr>
                              <m:t>2</m:t>
                            </m:r>
                          </m:sup>
                        </m:sSup>
                        <m:r>
                          <w:rPr>
                            <w:rFonts w:ascii="Cambria Math" w:hAnsi="Cambria Math"/>
                            <w:szCs w:val="24"/>
                          </w:rPr>
                          <m:t>+4</m:t>
                        </m:r>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K</m:t>
                                </m:r>
                              </m:e>
                            </m:acc>
                          </m:e>
                          <m:sub>
                            <m:r>
                              <m:rPr>
                                <m:nor/>
                              </m:rPr>
                              <w:rPr>
                                <w:rFonts w:ascii="Cambria Math" w:hAnsi="Cambria Math"/>
                                <w:szCs w:val="24"/>
                              </w:rPr>
                              <m:t>d</m:t>
                            </m:r>
                          </m:sub>
                        </m:sSub>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A</m:t>
                                </m:r>
                              </m:e>
                            </m:acc>
                          </m:e>
                          <m:sub>
                            <m:r>
                              <m:rPr>
                                <m:nor/>
                              </m:rPr>
                              <w:rPr>
                                <w:rFonts w:ascii="Cambria Math" w:hAnsi="Cambria Math"/>
                                <w:szCs w:val="24"/>
                              </w:rPr>
                              <m:t>T</m:t>
                            </m:r>
                          </m:sub>
                        </m:sSub>
                      </m:e>
                    </m:rad>
                  </m:e>
                </m:d>
              </m:oMath>
            </m:oMathPara>
          </w:p>
          <w:p w14:paraId="16915C6B" w14:textId="78ABBB9D" w:rsidR="00276BDB" w:rsidRPr="00276BDB" w:rsidRDefault="00CB2C39" w:rsidP="00861F17">
            <w:pPr>
              <w:spacing w:after="120"/>
              <w:rPr>
                <w:szCs w:val="24"/>
              </w:rPr>
            </w:pPr>
            <w:r>
              <w:rPr>
                <w:szCs w:val="24"/>
              </w:rPr>
              <w:t xml:space="preserve">                                                        </w:t>
            </w:r>
            <m:oMath>
              <m:sSub>
                <m:sSubPr>
                  <m:ctrlPr>
                    <w:rPr>
                      <w:rFonts w:ascii="Cambria Math" w:hAnsi="Cambria Math"/>
                      <w:i/>
                      <w:szCs w:val="24"/>
                    </w:rPr>
                  </m:ctrlPr>
                </m:sSubPr>
                <m:e>
                  <m:r>
                    <w:rPr>
                      <w:rFonts w:ascii="Cambria Math" w:hAnsi="Cambria Math"/>
                      <w:szCs w:val="24"/>
                    </w:rPr>
                    <m:t xml:space="preserve"> A</m:t>
                  </m:r>
                </m:e>
                <m:sub>
                  <m:r>
                    <m:rPr>
                      <m:nor/>
                    </m:rPr>
                    <w:rPr>
                      <w:rFonts w:ascii="Cambria Math" w:hAnsi="Cambria Math"/>
                      <w:szCs w:val="24"/>
                    </w:rPr>
                    <m:t>free</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m:rPr>
                          <m:nor/>
                        </m:rPr>
                        <w:rPr>
                          <w:rFonts w:ascii="Cambria Math" w:hAnsi="Cambria Math"/>
                          <w:szCs w:val="24"/>
                        </w:rPr>
                        <m:t>T</m:t>
                      </m:r>
                    </m:sub>
                  </m:sSub>
                  <m:r>
                    <w:rPr>
                      <w:rFonts w:ascii="Cambria Math" w:hAnsi="Cambria Math"/>
                      <w:szCs w:val="24"/>
                    </w:rPr>
                    <m:t>-P-1+</m:t>
                  </m:r>
                  <m:rad>
                    <m:radPr>
                      <m:degHide m:val="1"/>
                      <m:ctrlPr>
                        <w:rPr>
                          <w:rFonts w:ascii="Cambria Math" w:hAnsi="Cambria Math"/>
                          <w:i/>
                          <w:szCs w:val="24"/>
                        </w:rPr>
                      </m:ctrlPr>
                    </m:radPr>
                    <m:deg/>
                    <m:e>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m:rPr>
                                      <m:nor/>
                                    </m:rPr>
                                    <w:rPr>
                                      <w:rFonts w:ascii="Cambria Math" w:hAnsi="Cambria Math"/>
                                      <w:szCs w:val="24"/>
                                    </w:rPr>
                                    <m:t>T</m:t>
                                  </m:r>
                                </m:sub>
                              </m:sSub>
                              <m:r>
                                <w:rPr>
                                  <w:rFonts w:ascii="Cambria Math" w:hAnsi="Cambria Math"/>
                                  <w:szCs w:val="24"/>
                                </w:rPr>
                                <m:t>-P-1</m:t>
                              </m:r>
                            </m:e>
                          </m:d>
                        </m:e>
                        <m:sup>
                          <m:r>
                            <w:rPr>
                              <w:rFonts w:ascii="Cambria Math" w:hAnsi="Cambria Math"/>
                              <w:szCs w:val="24"/>
                            </w:rPr>
                            <m:t>2</m:t>
                          </m:r>
                        </m:sup>
                      </m:sSup>
                      <m:r>
                        <w:rPr>
                          <w:rFonts w:ascii="Cambria Math" w:hAnsi="Cambria Math"/>
                          <w:szCs w:val="24"/>
                        </w:rPr>
                        <m:t>+4</m:t>
                      </m:r>
                      <m:sSub>
                        <m:sSubPr>
                          <m:ctrlPr>
                            <w:rPr>
                              <w:rFonts w:ascii="Cambria Math" w:hAnsi="Cambria Math"/>
                              <w:i/>
                              <w:szCs w:val="24"/>
                            </w:rPr>
                          </m:ctrlPr>
                        </m:sSubPr>
                        <m:e>
                          <m:r>
                            <w:rPr>
                              <w:rFonts w:ascii="Cambria Math" w:hAnsi="Cambria Math"/>
                              <w:szCs w:val="24"/>
                            </w:rPr>
                            <m:t>A</m:t>
                          </m:r>
                        </m:e>
                        <m:sub>
                          <m:r>
                            <m:rPr>
                              <m:nor/>
                            </m:rPr>
                            <w:rPr>
                              <w:rFonts w:ascii="Cambria Math" w:hAnsi="Cambria Math"/>
                              <w:szCs w:val="24"/>
                            </w:rPr>
                            <m:t>T</m:t>
                          </m:r>
                        </m:sub>
                      </m:sSub>
                    </m:e>
                  </m:rad>
                </m:e>
              </m:d>
            </m:oMath>
          </w:p>
        </w:tc>
        <w:tc>
          <w:tcPr>
            <w:tcW w:w="575" w:type="pct"/>
            <w:vAlign w:val="center"/>
          </w:tcPr>
          <w:p w14:paraId="61932007" w14:textId="5189F648" w:rsidR="00185009" w:rsidRPr="00F64F97" w:rsidRDefault="00185009" w:rsidP="00626F7A">
            <w:pPr>
              <w:spacing w:after="120"/>
              <w:ind w:right="-109"/>
              <w:jc w:val="right"/>
              <w:rPr>
                <w:szCs w:val="24"/>
              </w:rPr>
            </w:pPr>
            <w:bookmarkStart w:id="6" w:name="_Ref42554562"/>
            <w:r w:rsidRPr="00F64F97">
              <w:rPr>
                <w:szCs w:val="24"/>
              </w:rPr>
              <w:t>(4)</w:t>
            </w:r>
            <w:bookmarkEnd w:id="6"/>
          </w:p>
        </w:tc>
      </w:tr>
    </w:tbl>
    <w:p w14:paraId="519E9F79" w14:textId="04600CCE" w:rsidR="0086177F" w:rsidRDefault="00407997" w:rsidP="00D1186E">
      <w:pPr>
        <w:spacing w:after="120"/>
        <w:jc w:val="both"/>
        <w:rPr>
          <w:rFonts w:eastAsiaTheme="minorEastAsia" w:cstheme="minorHAnsi"/>
          <w:szCs w:val="24"/>
        </w:rPr>
      </w:pPr>
      <w:r w:rsidRPr="00F64F97">
        <w:rPr>
          <w:rFonts w:cstheme="minorHAnsi"/>
          <w:szCs w:val="24"/>
        </w:rPr>
        <w:t>SNF stands for ‘</w:t>
      </w:r>
      <w:r w:rsidR="00E931A6">
        <w:rPr>
          <w:rFonts w:cstheme="minorHAnsi"/>
          <w:szCs w:val="24"/>
        </w:rPr>
        <w:t>single</w:t>
      </w:r>
      <w:r w:rsidR="00E931A6" w:rsidRPr="00F64F97">
        <w:rPr>
          <w:rFonts w:cstheme="minorHAnsi"/>
          <w:szCs w:val="24"/>
        </w:rPr>
        <w:t xml:space="preserve"> </w:t>
      </w:r>
      <w:r w:rsidR="00AF0133" w:rsidRPr="00F64F97">
        <w:rPr>
          <w:rFonts w:cstheme="minorHAnsi"/>
          <w:szCs w:val="24"/>
        </w:rPr>
        <w:t>negative feedback</w:t>
      </w:r>
      <w:r w:rsidRPr="00F64F97">
        <w:rPr>
          <w:rFonts w:cstheme="minorHAnsi"/>
          <w:szCs w:val="24"/>
        </w:rPr>
        <w:t>’</w:t>
      </w:r>
      <w:r w:rsidR="00AE176F" w:rsidRPr="00F64F97">
        <w:rPr>
          <w:rFonts w:cstheme="minorHAnsi"/>
          <w:szCs w:val="24"/>
        </w:rPr>
        <w:t xml:space="preserve"> (i.e., the</w:t>
      </w:r>
      <w:r w:rsidR="00E931A6">
        <w:rPr>
          <w:rFonts w:cstheme="minorHAnsi"/>
          <w:szCs w:val="24"/>
        </w:rPr>
        <w:t xml:space="preserve"> core</w:t>
      </w:r>
      <w:r w:rsidR="00AE176F" w:rsidRPr="00F64F97">
        <w:rPr>
          <w:rFonts w:cstheme="minorHAnsi"/>
          <w:szCs w:val="24"/>
        </w:rPr>
        <w:t xml:space="preserve"> negative feedback loop involving </w:t>
      </w:r>
      <w:proofErr w:type="gramStart"/>
      <w:r w:rsidR="00AE176F" w:rsidRPr="00F64F97">
        <w:rPr>
          <w:rFonts w:cstheme="minorHAnsi"/>
          <w:szCs w:val="24"/>
        </w:rPr>
        <w:t>PER:CRY</w:t>
      </w:r>
      <w:proofErr w:type="gramEnd"/>
      <w:r w:rsidR="00AE176F" w:rsidRPr="00F64F97">
        <w:rPr>
          <w:rFonts w:cstheme="minorHAnsi"/>
          <w:szCs w:val="24"/>
        </w:rPr>
        <w:t xml:space="preserve"> inhibition of BMAL:CLOCK). As originally written, the KF model has three dynamical variables: </w:t>
      </w:r>
      <m:oMath>
        <m:acc>
          <m:accPr>
            <m:ctrlPr>
              <w:rPr>
                <w:rFonts w:ascii="Cambria Math" w:hAnsi="Cambria Math" w:cs="Times New Roman"/>
                <w:i/>
                <w:szCs w:val="24"/>
              </w:rPr>
            </m:ctrlPr>
          </m:accPr>
          <m:e>
            <m:r>
              <w:rPr>
                <w:rFonts w:ascii="Cambria Math" w:hAnsi="Cambria Math" w:cs="Times New Roman"/>
                <w:szCs w:val="24"/>
              </w:rPr>
              <m:t>M</m:t>
            </m:r>
          </m:e>
        </m:acc>
      </m:oMath>
      <w:r w:rsidR="007E1F7F" w:rsidRPr="00F64F97">
        <w:rPr>
          <w:rFonts w:cstheme="minorHAnsi"/>
          <w:szCs w:val="24"/>
        </w:rPr>
        <w:t xml:space="preserve"> </w:t>
      </w:r>
      <w:r w:rsidR="004B010F" w:rsidRPr="00F64F97">
        <w:rPr>
          <w:rFonts w:cstheme="minorHAnsi"/>
          <w:szCs w:val="24"/>
        </w:rPr>
        <w:t>= [</w:t>
      </w:r>
      <w:r w:rsidR="004B010F" w:rsidRPr="00F64F97">
        <w:rPr>
          <w:rFonts w:cstheme="minorHAnsi"/>
          <w:i/>
          <w:szCs w:val="24"/>
        </w:rPr>
        <w:t>P</w:t>
      </w:r>
      <w:r w:rsidR="00573BC7">
        <w:rPr>
          <w:rFonts w:cstheme="minorHAnsi"/>
          <w:i/>
          <w:szCs w:val="24"/>
        </w:rPr>
        <w:t>er</w:t>
      </w:r>
      <w:r w:rsidR="007E1F7F" w:rsidRPr="00F64F97">
        <w:rPr>
          <w:rFonts w:cstheme="minorHAnsi"/>
          <w:szCs w:val="24"/>
        </w:rPr>
        <w:t xml:space="preserve"> mRNA</w:t>
      </w:r>
      <w:r w:rsidR="004B010F" w:rsidRPr="00F64F97">
        <w:rPr>
          <w:rFonts w:cstheme="minorHAnsi"/>
          <w:szCs w:val="24"/>
        </w:rPr>
        <w:t>]</w:t>
      </w:r>
      <w:r w:rsidR="007E1F7F" w:rsidRPr="00F64F97">
        <w:rPr>
          <w:rFonts w:cstheme="minorHAnsi"/>
          <w:szCs w:val="24"/>
        </w:rPr>
        <w:t>,</w:t>
      </w:r>
      <m:oMath>
        <m:r>
          <w:rPr>
            <w:rFonts w:ascii="Cambria Math" w:hAnsi="Cambria Math" w:cs="Times New Roman"/>
            <w:szCs w:val="24"/>
          </w:rPr>
          <m:t xml:space="preserve"> </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P</m:t>
                </m:r>
              </m:e>
            </m:acc>
          </m:e>
          <m:sub>
            <m:r>
              <m:rPr>
                <m:nor/>
              </m:rPr>
              <w:rPr>
                <w:rFonts w:ascii="Cambria Math" w:hAnsi="Cambria Math" w:cs="Times New Roman"/>
                <w:szCs w:val="24"/>
              </w:rPr>
              <m:t>c</m:t>
            </m:r>
          </m:sub>
        </m:sSub>
        <m:r>
          <w:rPr>
            <w:rFonts w:ascii="Cambria Math" w:hAnsi="Cambria Math" w:cs="Times New Roman"/>
            <w:szCs w:val="24"/>
          </w:rPr>
          <m:t xml:space="preserve"> </m:t>
        </m:r>
      </m:oMath>
      <w:r w:rsidR="007E1F7F" w:rsidRPr="00F64F97">
        <w:rPr>
          <w:rFonts w:cstheme="minorHAnsi"/>
          <w:szCs w:val="24"/>
        </w:rPr>
        <w:t xml:space="preserve"> </w:t>
      </w:r>
      <w:r w:rsidR="004B010F" w:rsidRPr="00F64F97">
        <w:rPr>
          <w:rFonts w:cstheme="minorHAnsi"/>
          <w:szCs w:val="24"/>
        </w:rPr>
        <w:t>= [</w:t>
      </w:r>
      <w:r w:rsidR="007E1F7F" w:rsidRPr="00F64F97">
        <w:rPr>
          <w:rFonts w:cstheme="minorHAnsi"/>
          <w:szCs w:val="24"/>
        </w:rPr>
        <w:t>PER protein in the cytoplasm</w:t>
      </w:r>
      <w:r w:rsidR="004B010F" w:rsidRPr="00F64F97">
        <w:rPr>
          <w:rFonts w:cstheme="minorHAnsi"/>
          <w:szCs w:val="24"/>
        </w:rPr>
        <w:t>]</w:t>
      </w:r>
      <w:r w:rsidR="007E1F7F" w:rsidRPr="00F64F97">
        <w:rPr>
          <w:rFonts w:cstheme="minorHAnsi"/>
          <w:szCs w:val="24"/>
        </w:rPr>
        <w:t xml:space="preserve">, </w:t>
      </w:r>
      <m:oMath>
        <m:acc>
          <m:accPr>
            <m:ctrlPr>
              <w:rPr>
                <w:rFonts w:ascii="Cambria Math" w:hAnsi="Cambria Math" w:cs="Times New Roman"/>
                <w:i/>
                <w:szCs w:val="24"/>
              </w:rPr>
            </m:ctrlPr>
          </m:accPr>
          <m:e>
            <m:r>
              <w:rPr>
                <w:rFonts w:ascii="Cambria Math" w:hAnsi="Cambria Math" w:cs="Times New Roman"/>
                <w:szCs w:val="24"/>
              </w:rPr>
              <m:t>P</m:t>
            </m:r>
          </m:e>
        </m:acc>
      </m:oMath>
      <w:r w:rsidR="007E1F7F" w:rsidRPr="00F64F97">
        <w:rPr>
          <w:rFonts w:cstheme="minorHAnsi"/>
          <w:szCs w:val="24"/>
        </w:rPr>
        <w:t xml:space="preserve"> </w:t>
      </w:r>
      <w:r w:rsidR="004B010F" w:rsidRPr="00F64F97">
        <w:rPr>
          <w:rFonts w:cstheme="minorHAnsi"/>
          <w:szCs w:val="24"/>
        </w:rPr>
        <w:t>=</w:t>
      </w:r>
      <w:r w:rsidR="007E1F7F" w:rsidRPr="00F64F97">
        <w:rPr>
          <w:rFonts w:cstheme="minorHAnsi"/>
          <w:szCs w:val="24"/>
        </w:rPr>
        <w:t xml:space="preserve"> </w:t>
      </w:r>
      <w:r w:rsidR="004B010F" w:rsidRPr="00F64F97">
        <w:rPr>
          <w:rFonts w:cstheme="minorHAnsi"/>
          <w:szCs w:val="24"/>
        </w:rPr>
        <w:t>[</w:t>
      </w:r>
      <w:r w:rsidR="007E1F7F" w:rsidRPr="00F64F97">
        <w:rPr>
          <w:rFonts w:cstheme="minorHAnsi"/>
          <w:szCs w:val="24"/>
        </w:rPr>
        <w:t>PER</w:t>
      </w:r>
      <w:r w:rsidR="00164B33" w:rsidRPr="00F64F97">
        <w:rPr>
          <w:rFonts w:cstheme="minorHAnsi"/>
          <w:szCs w:val="24"/>
        </w:rPr>
        <w:t xml:space="preserve"> protein</w:t>
      </w:r>
      <w:r w:rsidR="007E1F7F" w:rsidRPr="00F64F97">
        <w:rPr>
          <w:rFonts w:cstheme="minorHAnsi"/>
          <w:szCs w:val="24"/>
        </w:rPr>
        <w:t xml:space="preserve"> </w:t>
      </w:r>
      <w:r w:rsidR="00AE176F" w:rsidRPr="00F64F97">
        <w:rPr>
          <w:rFonts w:cstheme="minorHAnsi"/>
          <w:szCs w:val="24"/>
        </w:rPr>
        <w:t>in the nucleus</w:t>
      </w:r>
      <w:r w:rsidR="004B010F" w:rsidRPr="00F64F97">
        <w:rPr>
          <w:rFonts w:cstheme="minorHAnsi"/>
          <w:szCs w:val="24"/>
        </w:rPr>
        <w:t>]</w:t>
      </w:r>
      <w:r w:rsidR="00AE176F" w:rsidRPr="00F64F97">
        <w:rPr>
          <w:rFonts w:cstheme="minorHAnsi"/>
          <w:szCs w:val="24"/>
        </w:rPr>
        <w:t xml:space="preserve"> (i.e., PER:CRY</w:t>
      </w:r>
      <w:r w:rsidR="005345BE" w:rsidRPr="00F64F97">
        <w:rPr>
          <w:rFonts w:cstheme="minorHAnsi"/>
          <w:szCs w:val="24"/>
        </w:rPr>
        <w:t xml:space="preserve"> in the nucleus</w:t>
      </w:r>
      <w:r w:rsidR="00AE176F" w:rsidRPr="00F64F97">
        <w:rPr>
          <w:rFonts w:cstheme="minorHAnsi"/>
          <w:szCs w:val="24"/>
        </w:rPr>
        <w:t>). T</w:t>
      </w:r>
      <w:r w:rsidR="007E1F7F" w:rsidRPr="00F64F97">
        <w:rPr>
          <w:rFonts w:cstheme="minorHAnsi"/>
          <w:szCs w:val="24"/>
        </w:rPr>
        <w:t>he BMAL:C</w:t>
      </w:r>
      <w:r w:rsidR="00AE176F" w:rsidRPr="00F64F97">
        <w:rPr>
          <w:rFonts w:cstheme="minorHAnsi"/>
          <w:szCs w:val="24"/>
        </w:rPr>
        <w:t>LOCK</w:t>
      </w:r>
      <w:r w:rsidR="007E1F7F" w:rsidRPr="00F64F97">
        <w:rPr>
          <w:rFonts w:cstheme="minorHAnsi"/>
          <w:szCs w:val="24"/>
        </w:rPr>
        <w:t xml:space="preserve"> transcription factor</w:t>
      </w:r>
      <w:r w:rsidR="00AE176F" w:rsidRPr="00F64F97">
        <w:rPr>
          <w:rFonts w:cstheme="minorHAnsi"/>
          <w:szCs w:val="24"/>
        </w:rPr>
        <w:t xml:space="preserve"> is denoted by A</w:t>
      </w:r>
      <w:r w:rsidR="007E1F7F" w:rsidRPr="00F64F97">
        <w:rPr>
          <w:rFonts w:cstheme="minorHAnsi"/>
          <w:szCs w:val="24"/>
        </w:rPr>
        <w:t xml:space="preserve">; </w:t>
      </w:r>
      <m:oMath>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A</m:t>
                </m:r>
              </m:e>
            </m:acc>
          </m:e>
          <m:sub>
            <m:r>
              <m:rPr>
                <m:nor/>
              </m:rPr>
              <w:rPr>
                <w:rFonts w:ascii="Cambria Math" w:hAnsi="Cambria Math" w:cs="Times New Roman"/>
                <w:szCs w:val="24"/>
              </w:rPr>
              <m:t>T</m:t>
            </m:r>
          </m:sub>
        </m:sSub>
        <m:r>
          <w:rPr>
            <w:rFonts w:ascii="Cambria Math" w:hAnsi="Cambria Math" w:cs="Times New Roman"/>
            <w:szCs w:val="24"/>
          </w:rPr>
          <m:t xml:space="preserve"> </m:t>
        </m:r>
      </m:oMath>
      <w:r w:rsidR="00B14142" w:rsidRPr="00F64F97">
        <w:rPr>
          <w:rFonts w:cstheme="minorHAnsi"/>
          <w:szCs w:val="24"/>
        </w:rPr>
        <w:t>i</w:t>
      </w:r>
      <w:r w:rsidR="007E1F7F" w:rsidRPr="00F64F97">
        <w:rPr>
          <w:rFonts w:cstheme="minorHAnsi"/>
          <w:szCs w:val="24"/>
        </w:rPr>
        <w:t xml:space="preserve">s the total concentration of BMAL:CLOCK in the nucleus, and </w:t>
      </w:r>
      <m:oMath>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A</m:t>
                </m:r>
              </m:e>
            </m:acc>
          </m:e>
          <m:sub>
            <m:r>
              <m:rPr>
                <m:nor/>
              </m:rPr>
              <w:rPr>
                <w:rFonts w:ascii="Cambria Math" w:hAnsi="Cambria Math" w:cs="Times New Roman"/>
                <w:szCs w:val="24"/>
              </w:rPr>
              <m:t>free</m:t>
            </m:r>
          </m:sub>
        </m:sSub>
        <m:r>
          <w:rPr>
            <w:rFonts w:ascii="Cambria Math" w:hAnsi="Cambria Math" w:cs="Times New Roman"/>
            <w:szCs w:val="24"/>
          </w:rPr>
          <m:t xml:space="preserve"> </m:t>
        </m:r>
      </m:oMath>
      <w:r w:rsidR="007E1F7F" w:rsidRPr="00F64F97">
        <w:rPr>
          <w:rFonts w:cstheme="minorHAnsi"/>
          <w:szCs w:val="24"/>
        </w:rPr>
        <w:t xml:space="preserve"> is the concentration of ‘free’ BMAL:CLOCK</w:t>
      </w:r>
      <w:r w:rsidR="005C5FF9" w:rsidRPr="00F64F97">
        <w:rPr>
          <w:rFonts w:cstheme="minorHAnsi"/>
          <w:szCs w:val="24"/>
        </w:rPr>
        <w:t xml:space="preserve"> in the nucleus</w:t>
      </w:r>
      <w:r w:rsidR="007E1F7F" w:rsidRPr="00F64F97">
        <w:rPr>
          <w:rFonts w:cstheme="minorHAnsi"/>
          <w:szCs w:val="24"/>
        </w:rPr>
        <w:t>.</w:t>
      </w:r>
      <w:r w:rsidR="00B14142" w:rsidRPr="00F64F97">
        <w:rPr>
          <w:rFonts w:cstheme="minorHAnsi"/>
          <w:szCs w:val="24"/>
        </w:rPr>
        <w:t xml:space="preserve"> (The ‘</w:t>
      </w:r>
      <w:r w:rsidR="004F78CE" w:rsidRPr="00F64F97">
        <w:rPr>
          <w:rFonts w:cstheme="minorHAnsi"/>
          <w:szCs w:val="24"/>
        </w:rPr>
        <w:t>hat</w:t>
      </w:r>
      <w:r w:rsidR="00B14142" w:rsidRPr="00F64F97">
        <w:rPr>
          <w:rFonts w:cstheme="minorHAnsi"/>
          <w:szCs w:val="24"/>
        </w:rPr>
        <w:t xml:space="preserve">’ </w:t>
      </w:r>
      <w:r w:rsidR="004F78CE" w:rsidRPr="00F64F97">
        <w:rPr>
          <w:rFonts w:cstheme="minorHAnsi"/>
          <w:szCs w:val="24"/>
        </w:rPr>
        <w:t>on each variable indicates a concentration</w:t>
      </w:r>
      <w:r w:rsidR="00B14142" w:rsidRPr="00F64F97">
        <w:rPr>
          <w:rFonts w:cstheme="minorHAnsi"/>
          <w:szCs w:val="24"/>
        </w:rPr>
        <w:t xml:space="preserve"> in </w:t>
      </w:r>
      <w:proofErr w:type="spellStart"/>
      <w:r w:rsidR="00B14142" w:rsidRPr="00F64F97">
        <w:rPr>
          <w:rFonts w:cstheme="minorHAnsi"/>
          <w:szCs w:val="24"/>
        </w:rPr>
        <w:t>nanomole</w:t>
      </w:r>
      <w:proofErr w:type="spellEnd"/>
      <w:r w:rsidR="004F78CE" w:rsidRPr="00F64F97">
        <w:rPr>
          <w:rFonts w:cstheme="minorHAnsi"/>
          <w:szCs w:val="24"/>
        </w:rPr>
        <w:t xml:space="preserve">/liter; and </w:t>
      </w:r>
      <m:oMath>
        <m:acc>
          <m:accPr>
            <m:ctrlPr>
              <w:rPr>
                <w:rFonts w:ascii="Cambria Math" w:hAnsi="Cambria Math" w:cs="Times New Roman"/>
                <w:i/>
                <w:szCs w:val="24"/>
              </w:rPr>
            </m:ctrlPr>
          </m:accPr>
          <m:e>
            <m:r>
              <w:rPr>
                <w:rFonts w:ascii="Cambria Math" w:hAnsi="Cambria Math" w:cs="Times New Roman"/>
                <w:szCs w:val="24"/>
              </w:rPr>
              <m:t>t</m:t>
            </m:r>
          </m:e>
        </m:acc>
      </m:oMath>
      <w:r w:rsidR="004F78CE" w:rsidRPr="00F64F97">
        <w:rPr>
          <w:rFonts w:cstheme="minorHAnsi"/>
          <w:szCs w:val="24"/>
        </w:rPr>
        <w:t xml:space="preserve"> is time in hours.</w:t>
      </w:r>
      <w:r w:rsidR="00B14142" w:rsidRPr="00F64F97">
        <w:rPr>
          <w:rFonts w:cstheme="minorHAnsi"/>
          <w:szCs w:val="24"/>
        </w:rPr>
        <w:t>)</w:t>
      </w:r>
      <w:r w:rsidR="00996F35" w:rsidRPr="00F64F97">
        <w:rPr>
          <w:rFonts w:cstheme="minorHAnsi"/>
          <w:szCs w:val="24"/>
        </w:rPr>
        <w:t xml:space="preserve"> The factor </w:t>
      </w:r>
      <m:oMath>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A</m:t>
                </m:r>
              </m:e>
            </m:acc>
          </m:e>
          <m:sub>
            <m:r>
              <m:rPr>
                <m:nor/>
              </m:rPr>
              <w:rPr>
                <w:rFonts w:ascii="Cambria Math" w:hAnsi="Cambria Math" w:cs="Times New Roman"/>
                <w:szCs w:val="24"/>
              </w:rPr>
              <m:t>free</m:t>
            </m:r>
          </m:sub>
        </m:sSub>
        <m:r>
          <w:rPr>
            <w:rFonts w:ascii="Cambria Math" w:hAnsi="Cambria Math" w:cs="Times New Roman"/>
            <w:szCs w:val="24"/>
          </w:rPr>
          <m:t>/</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A</m:t>
                </m:r>
              </m:e>
            </m:acc>
          </m:e>
          <m:sub>
            <m:r>
              <m:rPr>
                <m:nor/>
              </m:rPr>
              <w:rPr>
                <w:rFonts w:ascii="Cambria Math" w:hAnsi="Cambria Math" w:cs="Times New Roman"/>
                <w:szCs w:val="24"/>
              </w:rPr>
              <m:t>T</m:t>
            </m:r>
          </m:sub>
        </m:sSub>
      </m:oMath>
      <w:r w:rsidR="00996F35" w:rsidRPr="00F64F97">
        <w:rPr>
          <w:rFonts w:cstheme="minorHAnsi"/>
          <w:szCs w:val="24"/>
        </w:rPr>
        <w:t xml:space="preserve"> is the probability</w:t>
      </w:r>
      <w:r w:rsidR="0067487D" w:rsidRPr="00F64F97">
        <w:rPr>
          <w:rFonts w:cstheme="minorHAnsi"/>
          <w:szCs w:val="24"/>
        </w:rPr>
        <w:t xml:space="preserve"> that</w:t>
      </w:r>
      <w:r w:rsidR="00996F35" w:rsidRPr="00F64F97">
        <w:rPr>
          <w:rFonts w:cstheme="minorHAnsi"/>
          <w:szCs w:val="24"/>
        </w:rPr>
        <w:t xml:space="preserve"> BMAL:CLOCK is </w:t>
      </w:r>
      <w:r w:rsidR="00996F35" w:rsidRPr="00F64F97">
        <w:rPr>
          <w:rFonts w:cstheme="minorHAnsi"/>
          <w:szCs w:val="24"/>
          <w:u w:val="single"/>
        </w:rPr>
        <w:t>not</w:t>
      </w:r>
      <w:r w:rsidR="00996F35" w:rsidRPr="00F64F97">
        <w:rPr>
          <w:rFonts w:cstheme="minorHAnsi"/>
          <w:szCs w:val="24"/>
        </w:rPr>
        <w:t xml:space="preserve"> bound to its repressor, PER:CRY.</w:t>
      </w:r>
      <w:r w:rsidR="0067487D" w:rsidRPr="00F64F97">
        <w:rPr>
          <w:rFonts w:cstheme="minorHAnsi"/>
          <w:szCs w:val="24"/>
        </w:rPr>
        <w:t xml:space="preserve"> </w:t>
      </w:r>
      <w:r w:rsidR="005C5FF9" w:rsidRPr="00F64F97">
        <w:rPr>
          <w:rFonts w:cstheme="minorHAnsi"/>
          <w:szCs w:val="24"/>
        </w:rPr>
        <w:t xml:space="preserve">By </w:t>
      </w:r>
      <w:r w:rsidR="00164B33" w:rsidRPr="00F64F97">
        <w:rPr>
          <w:rFonts w:cstheme="minorHAnsi"/>
          <w:szCs w:val="24"/>
        </w:rPr>
        <w:t>expressing</w:t>
      </w:r>
      <w:r w:rsidR="005C5FF9" w:rsidRPr="00F64F97">
        <w:rPr>
          <w:rFonts w:cstheme="minorHAnsi"/>
          <w:szCs w:val="24"/>
        </w:rPr>
        <w:t xml:space="preserve"> the rate of transcription of </w:t>
      </w:r>
      <w:r w:rsidR="00082F45">
        <w:rPr>
          <w:rFonts w:cstheme="minorHAnsi"/>
          <w:i/>
          <w:szCs w:val="24"/>
        </w:rPr>
        <w:t>Per</w:t>
      </w:r>
      <w:r w:rsidR="005C5FF9" w:rsidRPr="00F64F97">
        <w:rPr>
          <w:rFonts w:cstheme="minorHAnsi"/>
          <w:szCs w:val="24"/>
        </w:rPr>
        <w:t xml:space="preserve"> mRNA </w:t>
      </w:r>
      <w:r w:rsidR="00164B33" w:rsidRPr="00F64F97">
        <w:rPr>
          <w:rFonts w:cstheme="minorHAnsi"/>
          <w:szCs w:val="24"/>
        </w:rPr>
        <w:t xml:space="preserve">to be </w:t>
      </w:r>
      <w:r w:rsidR="005C5FF9" w:rsidRPr="00F64F97">
        <w:rPr>
          <w:rFonts w:cstheme="minorHAnsi"/>
          <w:szCs w:val="24"/>
        </w:rPr>
        <w:t xml:space="preserve">proportional to </w:t>
      </w:r>
      <m:oMath>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A</m:t>
                </m:r>
              </m:e>
            </m:acc>
          </m:e>
          <m:sub>
            <m:r>
              <m:rPr>
                <m:nor/>
              </m:rPr>
              <w:rPr>
                <w:rFonts w:ascii="Cambria Math" w:hAnsi="Cambria Math" w:cs="Times New Roman"/>
                <w:szCs w:val="24"/>
              </w:rPr>
              <m:t>free</m:t>
            </m:r>
          </m:sub>
        </m:sSub>
        <m:r>
          <w:rPr>
            <w:rFonts w:ascii="Cambria Math" w:hAnsi="Cambria Math" w:cs="Times New Roman"/>
            <w:szCs w:val="24"/>
          </w:rPr>
          <m:t>/</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A</m:t>
                </m:r>
              </m:e>
            </m:acc>
          </m:e>
          <m:sub>
            <m:r>
              <m:rPr>
                <m:nor/>
              </m:rPr>
              <w:rPr>
                <w:rFonts w:ascii="Cambria Math" w:hAnsi="Cambria Math" w:cs="Times New Roman"/>
                <w:szCs w:val="24"/>
              </w:rPr>
              <m:t>T</m:t>
            </m:r>
          </m:sub>
        </m:sSub>
      </m:oMath>
      <w:r w:rsidR="005C5FF9" w:rsidRPr="00F64F97">
        <w:rPr>
          <w:rFonts w:cstheme="minorHAnsi"/>
          <w:szCs w:val="24"/>
        </w:rPr>
        <w:t>, Kim &amp; Forger are implicitly assuming</w:t>
      </w:r>
      <w:r w:rsidR="00093EF9" w:rsidRPr="00F64F97">
        <w:rPr>
          <w:rFonts w:cstheme="minorHAnsi"/>
          <w:szCs w:val="24"/>
        </w:rPr>
        <w:t xml:space="preserve"> that the total number of </w:t>
      </w:r>
      <w:r w:rsidR="00093EF9" w:rsidRPr="00F64F97">
        <w:rPr>
          <w:rFonts w:cstheme="minorHAnsi"/>
          <w:szCs w:val="24"/>
        </w:rPr>
        <w:lastRenderedPageBreak/>
        <w:t xml:space="preserve">BMAL:CLOCK dimers is </w:t>
      </w:r>
      <w:r w:rsidR="00B371FD" w:rsidRPr="00F64F97">
        <w:rPr>
          <w:rFonts w:cstheme="minorHAnsi"/>
          <w:szCs w:val="24"/>
        </w:rPr>
        <w:t xml:space="preserve">large enough to </w:t>
      </w:r>
      <w:r w:rsidR="004F7C29" w:rsidRPr="00F64F97">
        <w:rPr>
          <w:rFonts w:cstheme="minorHAnsi"/>
          <w:szCs w:val="24"/>
        </w:rPr>
        <w:t>saturate the</w:t>
      </w:r>
      <w:r w:rsidR="00093EF9" w:rsidRPr="00F64F97">
        <w:rPr>
          <w:rFonts w:cstheme="minorHAnsi"/>
          <w:szCs w:val="24"/>
        </w:rPr>
        <w:t xml:space="preserve"> E-boxes on the</w:t>
      </w:r>
      <w:r w:rsidR="00EA1133" w:rsidRPr="00F64F97">
        <w:rPr>
          <w:rFonts w:cstheme="minorHAnsi"/>
          <w:szCs w:val="24"/>
        </w:rPr>
        <w:t xml:space="preserve"> </w:t>
      </w:r>
      <w:r w:rsidR="00EA1133" w:rsidRPr="00F64F97">
        <w:rPr>
          <w:rFonts w:cstheme="minorHAnsi"/>
          <w:i/>
          <w:szCs w:val="24"/>
        </w:rPr>
        <w:t>P</w:t>
      </w:r>
      <w:r w:rsidR="00082F45">
        <w:rPr>
          <w:rFonts w:cstheme="minorHAnsi"/>
          <w:i/>
          <w:szCs w:val="24"/>
        </w:rPr>
        <w:t>er</w:t>
      </w:r>
      <w:r w:rsidR="00EA1133" w:rsidRPr="00F64F97">
        <w:rPr>
          <w:rFonts w:cstheme="minorHAnsi"/>
          <w:szCs w:val="24"/>
        </w:rPr>
        <w:t xml:space="preserve"> gene</w:t>
      </w:r>
      <w:r w:rsidR="002A08DB" w:rsidRPr="00F64F97">
        <w:rPr>
          <w:rFonts w:cstheme="minorHAnsi"/>
          <w:szCs w:val="24"/>
        </w:rPr>
        <w:t>s</w:t>
      </w:r>
      <w:r w:rsidR="00093EF9" w:rsidRPr="00F64F97">
        <w:rPr>
          <w:rFonts w:cstheme="minorHAnsi"/>
          <w:szCs w:val="24"/>
        </w:rPr>
        <w:t>, and that PER:CRY binds equally well to BMAL:CLOCK dimers that are either bound or not bound to an E-box</w:t>
      </w:r>
      <w:r w:rsidR="003B263C" w:rsidRPr="00F64F97">
        <w:rPr>
          <w:rFonts w:cstheme="minorHAnsi"/>
          <w:szCs w:val="24"/>
        </w:rPr>
        <w:t xml:space="preserve"> (Supplementary Materials</w:t>
      </w:r>
      <w:r w:rsidR="003B263C" w:rsidRPr="00F64F97">
        <w:rPr>
          <w:rFonts w:eastAsiaTheme="minorEastAsia" w:cstheme="minorHAnsi"/>
        </w:rPr>
        <w:t xml:space="preserve">, ‘Deriving the rate laws for </w:t>
      </w:r>
      <w:r w:rsidR="003B263C" w:rsidRPr="00F64F97">
        <w:rPr>
          <w:rFonts w:eastAsiaTheme="minorEastAsia" w:cstheme="minorHAnsi"/>
          <w:i/>
        </w:rPr>
        <w:t>PER</w:t>
      </w:r>
      <w:r w:rsidR="003B263C" w:rsidRPr="00F64F97">
        <w:rPr>
          <w:rFonts w:eastAsiaTheme="minorEastAsia" w:cstheme="minorHAnsi"/>
        </w:rPr>
        <w:t xml:space="preserve"> transcription’</w:t>
      </w:r>
      <w:r w:rsidR="003B263C" w:rsidRPr="00F64F97">
        <w:rPr>
          <w:rFonts w:cstheme="minorHAnsi"/>
          <w:szCs w:val="24"/>
        </w:rPr>
        <w:t>)</w:t>
      </w:r>
      <w:r w:rsidR="00093EF9" w:rsidRPr="00F64F97">
        <w:rPr>
          <w:rFonts w:cstheme="minorHAnsi"/>
          <w:szCs w:val="24"/>
        </w:rPr>
        <w:t xml:space="preserve">. </w:t>
      </w:r>
      <w:r w:rsidR="0086177F" w:rsidRPr="00F64F97">
        <w:rPr>
          <w:rFonts w:cstheme="minorHAnsi"/>
          <w:szCs w:val="24"/>
        </w:rPr>
        <w:t>Eq</w:t>
      </w:r>
      <w:r w:rsidR="0086177F">
        <w:rPr>
          <w:rFonts w:cstheme="minorHAnsi"/>
          <w:szCs w:val="24"/>
        </w:rPr>
        <w:t>uation</w:t>
      </w:r>
      <w:r w:rsidR="0086177F" w:rsidRPr="00F64F97">
        <w:rPr>
          <w:rFonts w:cstheme="minorHAnsi"/>
          <w:szCs w:val="24"/>
        </w:rPr>
        <w:t xml:space="preserve"> (4) is derived by solving the condition for equilibrium binding of BMAL:CLOCK (A) and PER:CRY (P) to form an inactive complex (C); namely,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acc>
          <m:accPr>
            <m:ctrlPr>
              <w:rPr>
                <w:rFonts w:ascii="Cambria Math" w:hAnsi="Cambria Math" w:cstheme="minorHAnsi"/>
                <w:i/>
                <w:szCs w:val="24"/>
              </w:rPr>
            </m:ctrlPr>
          </m:accPr>
          <m:e>
            <m:r>
              <w:rPr>
                <w:rFonts w:ascii="Cambria Math" w:hAnsi="Cambria Math" w:cstheme="minorHAnsi"/>
                <w:szCs w:val="24"/>
              </w:rPr>
              <m:t>C</m:t>
            </m:r>
          </m:e>
        </m:acc>
        <m:r>
          <w:rPr>
            <w:rFonts w:ascii="Cambria Math" w:hAnsi="Cambria Math" w:cstheme="minorHAnsi"/>
            <w:szCs w:val="24"/>
          </w:rPr>
          <m:t>=</m:t>
        </m:r>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A</m:t>
                </m:r>
              </m:e>
            </m:acc>
          </m:e>
          <m:sub>
            <m:r>
              <m:rPr>
                <m:nor/>
              </m:rPr>
              <w:rPr>
                <w:rFonts w:ascii="Cambria Math" w:hAnsi="Cambria Math" w:cstheme="minorHAnsi"/>
                <w:szCs w:val="24"/>
              </w:rPr>
              <m:t>free</m:t>
            </m:r>
          </m:sub>
        </m:sSub>
        <m:r>
          <w:rPr>
            <w:rFonts w:ascii="Cambria Math" w:hAnsi="Cambria Math" w:cstheme="minorHAnsi"/>
            <w:szCs w:val="24"/>
          </w:rPr>
          <m:t>∙</m:t>
        </m:r>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P</m:t>
                </m:r>
              </m:e>
            </m:acc>
          </m:e>
          <m:sub>
            <m:r>
              <m:rPr>
                <m:nor/>
              </m:rPr>
              <w:rPr>
                <w:rFonts w:ascii="Cambria Math" w:hAnsi="Cambria Math" w:cstheme="minorHAnsi"/>
                <w:szCs w:val="24"/>
              </w:rPr>
              <m:t>free</m:t>
            </m:r>
          </m:sub>
        </m:sSub>
        <m:r>
          <w:rPr>
            <w:rFonts w:ascii="Cambria Math" w:hAnsi="Cambria Math" w:cstheme="minorHAnsi"/>
            <w:szCs w:val="24"/>
          </w:rPr>
          <m:t>=</m:t>
        </m:r>
        <m:d>
          <m:dPr>
            <m:ctrlPr>
              <w:rPr>
                <w:rFonts w:ascii="Cambria Math" w:hAnsi="Cambria Math" w:cstheme="minorHAnsi"/>
                <w:i/>
                <w:szCs w:val="24"/>
              </w:rPr>
            </m:ctrlPr>
          </m:dPr>
          <m:e>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A</m:t>
                    </m:r>
                  </m:e>
                </m:acc>
              </m:e>
              <m:sub>
                <m:r>
                  <m:rPr>
                    <m:nor/>
                  </m:rPr>
                  <w:rPr>
                    <w:rFonts w:ascii="Cambria Math" w:hAnsi="Cambria Math" w:cstheme="minorHAnsi"/>
                    <w:szCs w:val="24"/>
                  </w:rPr>
                  <m:t>T</m:t>
                </m:r>
              </m:sub>
            </m:sSub>
            <m:r>
              <w:rPr>
                <w:rFonts w:ascii="Cambria Math" w:hAnsi="Cambria Math" w:cstheme="minorHAnsi"/>
                <w:szCs w:val="24"/>
              </w:rPr>
              <m:t>-</m:t>
            </m:r>
            <m:acc>
              <m:accPr>
                <m:ctrlPr>
                  <w:rPr>
                    <w:rFonts w:ascii="Cambria Math" w:hAnsi="Cambria Math" w:cstheme="minorHAnsi"/>
                    <w:i/>
                    <w:szCs w:val="24"/>
                  </w:rPr>
                </m:ctrlPr>
              </m:accPr>
              <m:e>
                <m:r>
                  <w:rPr>
                    <w:rFonts w:ascii="Cambria Math" w:hAnsi="Cambria Math" w:cstheme="minorHAnsi"/>
                    <w:szCs w:val="24"/>
                  </w:rPr>
                  <m:t>C</m:t>
                </m:r>
              </m:e>
            </m:acc>
          </m:e>
        </m:d>
        <m:d>
          <m:dPr>
            <m:ctrlPr>
              <w:rPr>
                <w:rFonts w:ascii="Cambria Math" w:hAnsi="Cambria Math" w:cstheme="minorHAnsi"/>
                <w:i/>
                <w:szCs w:val="24"/>
              </w:rPr>
            </m:ctrlPr>
          </m:dPr>
          <m:e>
            <m:acc>
              <m:accPr>
                <m:ctrlPr>
                  <w:rPr>
                    <w:rFonts w:ascii="Cambria Math" w:hAnsi="Cambria Math" w:cstheme="minorHAnsi"/>
                    <w:i/>
                    <w:szCs w:val="24"/>
                  </w:rPr>
                </m:ctrlPr>
              </m:accPr>
              <m:e>
                <m:r>
                  <w:rPr>
                    <w:rFonts w:ascii="Cambria Math" w:hAnsi="Cambria Math" w:cstheme="minorHAnsi"/>
                    <w:szCs w:val="24"/>
                  </w:rPr>
                  <m:t>P</m:t>
                </m:r>
              </m:e>
            </m:acc>
            <m:r>
              <w:rPr>
                <w:rFonts w:ascii="Cambria Math" w:hAnsi="Cambria Math" w:cstheme="minorHAnsi"/>
                <w:szCs w:val="24"/>
              </w:rPr>
              <m:t>-</m:t>
            </m:r>
            <m:acc>
              <m:accPr>
                <m:ctrlPr>
                  <w:rPr>
                    <w:rFonts w:ascii="Cambria Math" w:hAnsi="Cambria Math" w:cstheme="minorHAnsi"/>
                    <w:i/>
                    <w:szCs w:val="24"/>
                  </w:rPr>
                </m:ctrlPr>
              </m:accPr>
              <m:e>
                <m:r>
                  <w:rPr>
                    <w:rFonts w:ascii="Cambria Math" w:hAnsi="Cambria Math" w:cstheme="minorHAnsi"/>
                    <w:szCs w:val="24"/>
                  </w:rPr>
                  <m:t>C</m:t>
                </m:r>
              </m:e>
            </m:acc>
          </m:e>
        </m:d>
        <m:r>
          <w:rPr>
            <w:rFonts w:ascii="Cambria Math" w:hAnsi="Cambria Math" w:cstheme="minorHAnsi"/>
            <w:szCs w:val="24"/>
          </w:rPr>
          <m:t>.</m:t>
        </m:r>
      </m:oMath>
      <w:r w:rsidR="0086177F" w:rsidRPr="00F64F97">
        <w:rPr>
          <w:rFonts w:eastAsiaTheme="minorEastAsia" w:cstheme="minorHAnsi"/>
          <w:szCs w:val="24"/>
        </w:rPr>
        <w:t xml:space="preserve"> </w:t>
      </w:r>
    </w:p>
    <w:p w14:paraId="48536EED" w14:textId="260ECED8" w:rsidR="0041796C" w:rsidRDefault="0041796C" w:rsidP="00D1186E">
      <w:pPr>
        <w:spacing w:after="120"/>
        <w:jc w:val="both"/>
        <w:rPr>
          <w:rFonts w:cstheme="minorHAnsi"/>
          <w:szCs w:val="24"/>
        </w:rPr>
      </w:pPr>
      <w:r w:rsidRPr="00F64F97">
        <w:rPr>
          <w:rFonts w:cstheme="minorHAnsi"/>
          <w:szCs w:val="24"/>
        </w:rPr>
        <w:t>The</w:t>
      </w:r>
      <w:r w:rsidR="00940554">
        <w:rPr>
          <w:rFonts w:cstheme="minorHAnsi"/>
          <w:szCs w:val="24"/>
        </w:rPr>
        <w:t xml:space="preserve"> </w:t>
      </w:r>
      <m:oMath>
        <m:acc>
          <m:accPr>
            <m:ctrlPr>
              <w:rPr>
                <w:rFonts w:ascii="Cambria Math" w:hAnsi="Cambria Math" w:cstheme="minorHAnsi"/>
                <w:i/>
                <w:szCs w:val="24"/>
              </w:rPr>
            </m:ctrlPr>
          </m:accPr>
          <m:e>
            <m:r>
              <w:rPr>
                <w:rFonts w:ascii="Cambria Math" w:hAnsi="Cambria Math" w:cstheme="minorHAnsi"/>
                <w:szCs w:val="24"/>
              </w:rPr>
              <m:t>α</m:t>
            </m:r>
          </m:e>
        </m:acc>
      </m:oMath>
      <w:r w:rsidRPr="00F64F97">
        <w:rPr>
          <w:rFonts w:cstheme="minorHAnsi"/>
          <w:szCs w:val="24"/>
        </w:rPr>
        <w:t xml:space="preserve">’s and </w:t>
      </w:r>
      <m:oMath>
        <m:acc>
          <m:accPr>
            <m:ctrlPr>
              <w:rPr>
                <w:rFonts w:ascii="Cambria Math" w:hAnsi="Cambria Math" w:cstheme="minorHAnsi"/>
                <w:i/>
                <w:szCs w:val="24"/>
              </w:rPr>
            </m:ctrlPr>
          </m:accPr>
          <m:e>
            <m:r>
              <w:rPr>
                <w:rFonts w:ascii="Cambria Math" w:hAnsi="Cambria Math" w:cstheme="minorHAnsi"/>
                <w:szCs w:val="24"/>
              </w:rPr>
              <m:t>β</m:t>
            </m:r>
          </m:e>
        </m:acc>
      </m:oMath>
      <w:r w:rsidRPr="00F64F97">
        <w:rPr>
          <w:rFonts w:cstheme="minorHAnsi"/>
          <w:szCs w:val="24"/>
        </w:rPr>
        <w:t>’s are rate constants with appropriate units of concentration and time.</w:t>
      </w:r>
      <w:r w:rsidR="00410B10" w:rsidRPr="00F64F97">
        <w:rPr>
          <w:rFonts w:cstheme="minorHAnsi"/>
          <w:szCs w:val="24"/>
        </w:rPr>
        <w:t xml:space="preserve"> It is commonplace in these models to assume that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β</m:t>
                </m:r>
              </m:e>
            </m:acc>
          </m:e>
          <m:sub>
            <m:r>
              <w:rPr>
                <w:rFonts w:ascii="Cambria Math" w:hAnsi="Cambria Math" w:cstheme="minorHAnsi"/>
                <w:szCs w:val="24"/>
              </w:rPr>
              <m:t>1</m:t>
            </m:r>
          </m:sub>
        </m:sSub>
        <m:r>
          <w:rPr>
            <w:rFonts w:ascii="Cambria Math" w:hAnsi="Cambria Math" w:cstheme="minorHAnsi"/>
            <w:szCs w:val="24"/>
          </w:rPr>
          <m:t>=</m:t>
        </m:r>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β</m:t>
                </m:r>
              </m:e>
            </m:acc>
          </m:e>
          <m:sub>
            <m:r>
              <w:rPr>
                <w:rFonts w:ascii="Cambria Math" w:hAnsi="Cambria Math" w:cstheme="minorHAnsi"/>
                <w:szCs w:val="24"/>
              </w:rPr>
              <m:t>2</m:t>
            </m:r>
          </m:sub>
        </m:sSub>
        <m:r>
          <w:rPr>
            <w:rFonts w:ascii="Cambria Math" w:hAnsi="Cambria Math" w:cstheme="minorHAnsi"/>
            <w:szCs w:val="24"/>
          </w:rPr>
          <m:t>=</m:t>
        </m:r>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β</m:t>
                </m:r>
              </m:e>
            </m:acc>
          </m:e>
          <m:sub>
            <m:r>
              <w:rPr>
                <w:rFonts w:ascii="Cambria Math" w:hAnsi="Cambria Math" w:cstheme="minorHAnsi"/>
                <w:szCs w:val="24"/>
              </w:rPr>
              <m:t>3</m:t>
            </m:r>
          </m:sub>
        </m:sSub>
      </m:oMath>
      <w:r w:rsidR="00410B10" w:rsidRPr="00F64F97">
        <w:rPr>
          <w:rFonts w:ascii="Cambria" w:hAnsi="Cambria" w:cstheme="minorHAnsi"/>
          <w:szCs w:val="24"/>
        </w:rPr>
        <w:t xml:space="preserve">, </w:t>
      </w:r>
      <w:r w:rsidR="00410B10" w:rsidRPr="00F64F97">
        <w:rPr>
          <w:rFonts w:cstheme="minorHAnsi"/>
          <w:szCs w:val="24"/>
        </w:rPr>
        <w:t>because this condition is most conducive to oscillations.</w:t>
      </w:r>
      <w:r w:rsidR="00452A98" w:rsidRPr="00F64F97">
        <w:rPr>
          <w:rFonts w:cstheme="minorHAnsi"/>
          <w:szCs w:val="24"/>
        </w:rPr>
        <w:t xml:space="preserve"> </w:t>
      </w:r>
    </w:p>
    <w:p w14:paraId="329CC08C" w14:textId="6444681F" w:rsidR="00AB36E6" w:rsidRDefault="00D1186E" w:rsidP="00626F7A">
      <w:pPr>
        <w:spacing w:after="120"/>
        <w:jc w:val="both"/>
        <w:rPr>
          <w:rFonts w:eastAsiaTheme="minorEastAsia" w:cstheme="minorHAnsi"/>
        </w:rPr>
      </w:pPr>
      <w:r>
        <w:rPr>
          <w:rFonts w:eastAsiaTheme="minorEastAsia" w:cstheme="minorHAnsi"/>
        </w:rPr>
        <w:t xml:space="preserve">First of all, </w:t>
      </w:r>
      <w:r w:rsidRPr="005F5191">
        <w:rPr>
          <w:rFonts w:eastAsiaTheme="minorEastAsia" w:cstheme="minorHAnsi"/>
        </w:rPr>
        <w:t xml:space="preserve">we </w:t>
      </w:r>
      <w:r w:rsidR="009F2916">
        <w:rPr>
          <w:rFonts w:eastAsiaTheme="minorEastAsia" w:cstheme="minorHAnsi"/>
        </w:rPr>
        <w:t>cast</w:t>
      </w:r>
      <w:r w:rsidR="00F12D2A">
        <w:rPr>
          <w:rFonts w:eastAsiaTheme="minorEastAsia" w:cstheme="minorHAnsi"/>
        </w:rPr>
        <w:t xml:space="preserve"> t</w:t>
      </w:r>
      <w:r w:rsidR="0041796C" w:rsidRPr="00F64F97">
        <w:rPr>
          <w:rFonts w:cstheme="minorHAnsi"/>
          <w:szCs w:val="24"/>
        </w:rPr>
        <w:t>he equations on the left side of (1)</w:t>
      </w:r>
      <w:r w:rsidR="006A1B10">
        <w:rPr>
          <w:rFonts w:cstheme="minorHAnsi"/>
          <w:szCs w:val="24"/>
        </w:rPr>
        <w:t>‒</w:t>
      </w:r>
      <w:r w:rsidR="0086177F">
        <w:rPr>
          <w:rFonts w:cstheme="minorHAnsi"/>
          <w:szCs w:val="24"/>
        </w:rPr>
        <w:t>(3)</w:t>
      </w:r>
      <w:r w:rsidR="0041796C" w:rsidRPr="00F64F97">
        <w:rPr>
          <w:rFonts w:cstheme="minorHAnsi"/>
          <w:szCs w:val="24"/>
        </w:rPr>
        <w:t xml:space="preserve"> </w:t>
      </w:r>
      <w:r w:rsidR="00F12D2A">
        <w:rPr>
          <w:rFonts w:cstheme="minorHAnsi"/>
          <w:szCs w:val="24"/>
        </w:rPr>
        <w:t>into</w:t>
      </w:r>
      <w:r w:rsidR="0041796C" w:rsidRPr="00F64F97">
        <w:rPr>
          <w:rFonts w:cstheme="minorHAnsi"/>
          <w:szCs w:val="24"/>
        </w:rPr>
        <w:t xml:space="preserve"> dimen</w:t>
      </w:r>
      <w:r w:rsidR="00452A98" w:rsidRPr="00F64F97">
        <w:rPr>
          <w:rFonts w:cstheme="minorHAnsi"/>
          <w:szCs w:val="24"/>
        </w:rPr>
        <w:t>sionless form on the right side</w:t>
      </w:r>
      <w:r w:rsidR="0041796C" w:rsidRPr="00F64F97">
        <w:rPr>
          <w:rFonts w:cstheme="minorHAnsi"/>
          <w:szCs w:val="24"/>
        </w:rPr>
        <w:t xml:space="preserve"> </w:t>
      </w:r>
      <w:r w:rsidR="00410B10" w:rsidRPr="00F64F97">
        <w:rPr>
          <w:rFonts w:cstheme="minorHAnsi"/>
          <w:szCs w:val="24"/>
        </w:rPr>
        <w:t>by defining</w:t>
      </w:r>
      <w:r w:rsidR="00F12D2A">
        <w:rPr>
          <w:rFonts w:cstheme="minorHAnsi"/>
          <w:szCs w:val="24"/>
        </w:rPr>
        <w:t xml:space="preserve"> d</w:t>
      </w:r>
      <w:r w:rsidR="0086177F">
        <w:rPr>
          <w:rFonts w:cstheme="minorHAnsi"/>
          <w:szCs w:val="24"/>
        </w:rPr>
        <w:t>imensionless concentrations</w:t>
      </w:r>
      <w:r w:rsidR="00E931A6">
        <w:rPr>
          <w:rFonts w:cstheme="minorHAnsi"/>
          <w:szCs w:val="24"/>
        </w:rPr>
        <w:t>,</w:t>
      </w:r>
      <m:oMath>
        <m:r>
          <w:rPr>
            <w:rFonts w:ascii="Cambria Math" w:hAnsi="Cambria Math" w:cstheme="minorHAnsi"/>
            <w:szCs w:val="24"/>
          </w:rPr>
          <m:t xml:space="preserve"> P=</m:t>
        </m:r>
        <m:f>
          <m:fPr>
            <m:type m:val="lin"/>
            <m:ctrlPr>
              <w:rPr>
                <w:rFonts w:ascii="Cambria Math" w:hAnsi="Cambria Math" w:cstheme="minorHAnsi"/>
                <w:i/>
                <w:szCs w:val="24"/>
              </w:rPr>
            </m:ctrlPr>
          </m:fPr>
          <m:num>
            <m:acc>
              <m:accPr>
                <m:ctrlPr>
                  <w:rPr>
                    <w:rFonts w:ascii="Cambria Math" w:hAnsi="Cambria Math" w:cstheme="minorHAnsi"/>
                    <w:i/>
                    <w:szCs w:val="24"/>
                  </w:rPr>
                </m:ctrlPr>
              </m:accPr>
              <m:e>
                <m:r>
                  <w:rPr>
                    <w:rFonts w:ascii="Cambria Math" w:hAnsi="Cambria Math" w:cstheme="minorHAnsi"/>
                    <w:szCs w:val="24"/>
                  </w:rPr>
                  <m:t>P</m:t>
                </m:r>
              </m:e>
            </m:acc>
          </m:num>
          <m:den>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den>
        </m:f>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c</m:t>
            </m:r>
          </m:sub>
        </m:sSub>
        <m:r>
          <w:rPr>
            <w:rFonts w:ascii="Cambria Math" w:hAnsi="Cambria Math" w:cstheme="minorHAnsi"/>
            <w:szCs w:val="24"/>
          </w:rPr>
          <m:t>=</m:t>
        </m:r>
        <m:f>
          <m:fPr>
            <m:type m:val="lin"/>
            <m:ctrlPr>
              <w:rPr>
                <w:rFonts w:ascii="Cambria Math" w:hAnsi="Cambria Math" w:cstheme="minorHAnsi"/>
                <w:i/>
                <w:szCs w:val="24"/>
              </w:rPr>
            </m:ctrlPr>
          </m:fPr>
          <m:num>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α</m:t>
                    </m:r>
                  </m:e>
                </m:acc>
              </m:e>
              <m:sub>
                <m:r>
                  <w:rPr>
                    <w:rFonts w:ascii="Cambria Math" w:hAnsi="Cambria Math" w:cstheme="minorHAnsi"/>
                    <w:szCs w:val="24"/>
                  </w:rPr>
                  <m:t>3</m:t>
                </m:r>
              </m:sub>
            </m:sSub>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P</m:t>
                    </m:r>
                  </m:e>
                </m:acc>
              </m:e>
              <m:sub>
                <m:r>
                  <m:rPr>
                    <m:nor/>
                  </m:rPr>
                  <w:rPr>
                    <w:rFonts w:ascii="Cambria Math" w:hAnsi="Cambria Math" w:cstheme="minorHAnsi"/>
                    <w:szCs w:val="24"/>
                  </w:rPr>
                  <m:t>c</m:t>
                </m:r>
              </m:sub>
            </m:sSub>
          </m:num>
          <m:den>
            <m:acc>
              <m:accPr>
                <m:ctrlPr>
                  <w:rPr>
                    <w:rFonts w:ascii="Cambria Math" w:hAnsi="Cambria Math" w:cstheme="minorHAnsi"/>
                    <w:i/>
                    <w:szCs w:val="24"/>
                  </w:rPr>
                </m:ctrlPr>
              </m:accPr>
              <m:e>
                <m:r>
                  <w:rPr>
                    <w:rFonts w:ascii="Cambria Math" w:hAnsi="Cambria Math" w:cstheme="minorHAnsi"/>
                    <w:szCs w:val="24"/>
                  </w:rPr>
                  <m:t>β</m:t>
                </m:r>
              </m:e>
            </m:acc>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den>
        </m:f>
        <m:r>
          <w:rPr>
            <w:rFonts w:ascii="Cambria Math" w:hAnsi="Cambria Math" w:cstheme="minorHAnsi"/>
            <w:szCs w:val="24"/>
          </w:rPr>
          <m:t>, M=</m:t>
        </m:r>
        <m:f>
          <m:fPr>
            <m:type m:val="lin"/>
            <m:ctrlPr>
              <w:rPr>
                <w:rFonts w:ascii="Cambria Math" w:hAnsi="Cambria Math" w:cstheme="minorHAnsi"/>
                <w:i/>
                <w:szCs w:val="24"/>
              </w:rPr>
            </m:ctrlPr>
          </m:fPr>
          <m:num>
            <m:sSub>
              <m:sSubPr>
                <m:ctrlPr>
                  <w:rPr>
                    <w:rFonts w:ascii="Cambria Math" w:hAnsi="Cambria Math" w:cstheme="minorHAnsi"/>
                    <w:i/>
                    <w:szCs w:val="24"/>
                  </w:rPr>
                </m:ctrlPr>
              </m:sSubPr>
              <m:e>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α</m:t>
                        </m:r>
                      </m:e>
                    </m:acc>
                  </m:e>
                  <m:sub>
                    <m:r>
                      <w:rPr>
                        <w:rFonts w:ascii="Cambria Math" w:hAnsi="Cambria Math" w:cstheme="minorHAnsi"/>
                        <w:szCs w:val="24"/>
                      </w:rPr>
                      <m:t>2</m:t>
                    </m:r>
                  </m:sub>
                </m:sSub>
                <m:acc>
                  <m:accPr>
                    <m:ctrlPr>
                      <w:rPr>
                        <w:rFonts w:ascii="Cambria Math" w:hAnsi="Cambria Math" w:cstheme="minorHAnsi"/>
                        <w:i/>
                        <w:szCs w:val="24"/>
                      </w:rPr>
                    </m:ctrlPr>
                  </m:accPr>
                  <m:e>
                    <m:r>
                      <w:rPr>
                        <w:rFonts w:ascii="Cambria Math" w:hAnsi="Cambria Math" w:cstheme="minorHAnsi"/>
                        <w:szCs w:val="24"/>
                      </w:rPr>
                      <m:t>α</m:t>
                    </m:r>
                  </m:e>
                </m:acc>
              </m:e>
              <m:sub>
                <m:r>
                  <w:rPr>
                    <w:rFonts w:ascii="Cambria Math" w:hAnsi="Cambria Math" w:cstheme="minorHAnsi"/>
                    <w:szCs w:val="24"/>
                  </w:rPr>
                  <m:t>3</m:t>
                </m:r>
              </m:sub>
            </m:sSub>
            <m:acc>
              <m:accPr>
                <m:ctrlPr>
                  <w:rPr>
                    <w:rFonts w:ascii="Cambria Math" w:hAnsi="Cambria Math" w:cstheme="minorHAnsi"/>
                    <w:i/>
                    <w:szCs w:val="24"/>
                  </w:rPr>
                </m:ctrlPr>
              </m:accPr>
              <m:e>
                <m:r>
                  <w:rPr>
                    <w:rFonts w:ascii="Cambria Math" w:hAnsi="Cambria Math" w:cstheme="minorHAnsi"/>
                    <w:szCs w:val="24"/>
                  </w:rPr>
                  <m:t>M</m:t>
                </m:r>
              </m:e>
            </m:acc>
          </m:num>
          <m:den>
            <m:sSup>
              <m:sSupPr>
                <m:ctrlPr>
                  <w:rPr>
                    <w:rFonts w:ascii="Cambria Math" w:hAnsi="Cambria Math" w:cstheme="minorHAnsi"/>
                    <w:i/>
                    <w:szCs w:val="24"/>
                  </w:rPr>
                </m:ctrlPr>
              </m:sSupPr>
              <m:e>
                <m:acc>
                  <m:accPr>
                    <m:ctrlPr>
                      <w:rPr>
                        <w:rFonts w:ascii="Cambria Math" w:hAnsi="Cambria Math" w:cstheme="minorHAnsi"/>
                        <w:i/>
                        <w:szCs w:val="24"/>
                      </w:rPr>
                    </m:ctrlPr>
                  </m:accPr>
                  <m:e>
                    <m:r>
                      <w:rPr>
                        <w:rFonts w:ascii="Cambria Math" w:hAnsi="Cambria Math" w:cstheme="minorHAnsi"/>
                        <w:szCs w:val="24"/>
                      </w:rPr>
                      <m:t>β</m:t>
                    </m:r>
                  </m:e>
                </m:acc>
              </m:e>
              <m:sup>
                <m:r>
                  <w:rPr>
                    <w:rFonts w:ascii="Cambria Math" w:hAnsi="Cambria Math" w:cstheme="minorHAnsi"/>
                    <w:szCs w:val="24"/>
                  </w:rPr>
                  <m:t>2</m:t>
                </m:r>
              </m:sup>
            </m:sSup>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den>
        </m:f>
        <m:r>
          <w:rPr>
            <w:rFonts w:ascii="Cambria Math" w:hAnsi="Cambria Math" w:cstheme="minorHAnsi"/>
            <w:szCs w:val="24"/>
          </w:rPr>
          <m:t>, A=</m:t>
        </m:r>
        <m:acc>
          <m:accPr>
            <m:ctrlPr>
              <w:rPr>
                <w:rFonts w:ascii="Cambria Math" w:hAnsi="Cambria Math" w:cstheme="minorHAnsi"/>
                <w:i/>
                <w:szCs w:val="24"/>
              </w:rPr>
            </m:ctrlPr>
          </m:accPr>
          <m:e>
            <m:r>
              <w:rPr>
                <w:rFonts w:ascii="Cambria Math" w:hAnsi="Cambria Math" w:cstheme="minorHAnsi"/>
                <w:szCs w:val="24"/>
              </w:rPr>
              <m:t>A</m:t>
            </m:r>
          </m:e>
        </m:acc>
        <m:r>
          <w:rPr>
            <w:rFonts w:ascii="Cambria Math" w:hAnsi="Cambria Math" w:cstheme="minorHAnsi"/>
            <w:szCs w:val="24"/>
          </w:rPr>
          <m:t>/</m:t>
        </m:r>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00574662">
        <w:rPr>
          <w:rFonts w:cstheme="minorHAnsi"/>
          <w:szCs w:val="24"/>
        </w:rPr>
        <w:t xml:space="preserve"> , and dimensionless time, </w:t>
      </w:r>
      <m:oMath>
        <m:r>
          <w:rPr>
            <w:rFonts w:ascii="Cambria Math" w:hAnsi="Cambria Math" w:cstheme="minorHAnsi"/>
            <w:szCs w:val="24"/>
          </w:rPr>
          <m:t>t=</m:t>
        </m:r>
        <m:acc>
          <m:accPr>
            <m:ctrlPr>
              <w:rPr>
                <w:rFonts w:ascii="Cambria Math" w:hAnsi="Cambria Math" w:cstheme="minorHAnsi"/>
                <w:i/>
                <w:szCs w:val="24"/>
              </w:rPr>
            </m:ctrlPr>
          </m:accPr>
          <m:e>
            <m:r>
              <w:rPr>
                <w:rFonts w:ascii="Cambria Math" w:hAnsi="Cambria Math" w:cstheme="minorHAnsi"/>
                <w:szCs w:val="24"/>
              </w:rPr>
              <m:t>β</m:t>
            </m:r>
          </m:e>
        </m:acc>
        <m:acc>
          <m:accPr>
            <m:ctrlPr>
              <w:rPr>
                <w:rFonts w:ascii="Cambria Math" w:hAnsi="Cambria Math" w:cstheme="minorHAnsi"/>
                <w:i/>
                <w:szCs w:val="24"/>
              </w:rPr>
            </m:ctrlPr>
          </m:accPr>
          <m:e>
            <m:r>
              <w:rPr>
                <w:rFonts w:ascii="Cambria Math" w:hAnsi="Cambria Math" w:cstheme="minorHAnsi"/>
                <w:szCs w:val="24"/>
              </w:rPr>
              <m:t>t</m:t>
            </m:r>
          </m:e>
        </m:acc>
      </m:oMath>
      <w:r w:rsidR="002F675B">
        <w:rPr>
          <w:rFonts w:cstheme="minorHAnsi"/>
          <w:szCs w:val="24"/>
        </w:rPr>
        <w:t>. Furthermore,</w:t>
      </w:r>
      <w:r w:rsidR="00D93556">
        <w:rPr>
          <w:rFonts w:cstheme="minorHAnsi"/>
          <w:szCs w:val="24"/>
        </w:rPr>
        <w:t xml:space="preserve"> </w:t>
      </w:r>
      <m:oMath>
        <m:r>
          <w:rPr>
            <w:rFonts w:ascii="Cambria Math" w:hAnsi="Cambria Math" w:cstheme="minorHAnsi"/>
            <w:szCs w:val="24"/>
          </w:rPr>
          <m:t>α=</m:t>
        </m:r>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α</m:t>
                </m:r>
              </m:e>
            </m:acc>
          </m:e>
          <m:sub>
            <m:r>
              <w:rPr>
                <w:rFonts w:ascii="Cambria Math" w:hAnsi="Cambria Math" w:cstheme="minorHAnsi"/>
                <w:szCs w:val="24"/>
              </w:rPr>
              <m:t>1</m:t>
            </m:r>
          </m:sub>
        </m:sSub>
        <m:f>
          <m:fPr>
            <m:type m:val="lin"/>
            <m:ctrlPr>
              <w:rPr>
                <w:rFonts w:ascii="Cambria Math" w:hAnsi="Cambria Math" w:cstheme="minorHAnsi"/>
                <w:i/>
                <w:szCs w:val="24"/>
              </w:rPr>
            </m:ctrlPr>
          </m:fPr>
          <m:num>
            <m:sSub>
              <m:sSubPr>
                <m:ctrlPr>
                  <w:rPr>
                    <w:rFonts w:ascii="Cambria Math" w:hAnsi="Cambria Math" w:cstheme="minorHAnsi"/>
                    <w:i/>
                    <w:szCs w:val="24"/>
                  </w:rPr>
                </m:ctrlPr>
              </m:sSubPr>
              <m:e>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α</m:t>
                        </m:r>
                      </m:e>
                    </m:acc>
                  </m:e>
                  <m:sub>
                    <m:r>
                      <w:rPr>
                        <w:rFonts w:ascii="Cambria Math" w:hAnsi="Cambria Math" w:cstheme="minorHAnsi"/>
                        <w:szCs w:val="24"/>
                      </w:rPr>
                      <m:t xml:space="preserve">2 </m:t>
                    </m:r>
                  </m:sub>
                </m:sSub>
                <m:acc>
                  <m:accPr>
                    <m:ctrlPr>
                      <w:rPr>
                        <w:rFonts w:ascii="Cambria Math" w:hAnsi="Cambria Math" w:cstheme="minorHAnsi"/>
                        <w:i/>
                        <w:szCs w:val="24"/>
                      </w:rPr>
                    </m:ctrlPr>
                  </m:accPr>
                  <m:e>
                    <m:r>
                      <w:rPr>
                        <w:rFonts w:ascii="Cambria Math" w:hAnsi="Cambria Math" w:cstheme="minorHAnsi"/>
                        <w:szCs w:val="24"/>
                      </w:rPr>
                      <m:t>α</m:t>
                    </m:r>
                  </m:e>
                </m:acc>
              </m:e>
              <m:sub>
                <m:r>
                  <w:rPr>
                    <w:rFonts w:ascii="Cambria Math" w:hAnsi="Cambria Math" w:cstheme="minorHAnsi"/>
                    <w:szCs w:val="24"/>
                  </w:rPr>
                  <m:t>3</m:t>
                </m:r>
              </m:sub>
            </m:sSub>
          </m:num>
          <m:den>
            <m:sSup>
              <m:sSupPr>
                <m:ctrlPr>
                  <w:rPr>
                    <w:rFonts w:ascii="Cambria Math" w:hAnsi="Cambria Math" w:cstheme="minorHAnsi"/>
                    <w:i/>
                    <w:szCs w:val="24"/>
                  </w:rPr>
                </m:ctrlPr>
              </m:sSupPr>
              <m:e>
                <m:acc>
                  <m:accPr>
                    <m:ctrlPr>
                      <w:rPr>
                        <w:rFonts w:ascii="Cambria Math" w:hAnsi="Cambria Math" w:cstheme="minorHAnsi"/>
                        <w:i/>
                        <w:szCs w:val="24"/>
                      </w:rPr>
                    </m:ctrlPr>
                  </m:accPr>
                  <m:e>
                    <m:r>
                      <w:rPr>
                        <w:rFonts w:ascii="Cambria Math" w:hAnsi="Cambria Math" w:cstheme="minorHAnsi"/>
                        <w:szCs w:val="24"/>
                      </w:rPr>
                      <m:t>β</m:t>
                    </m:r>
                  </m:e>
                </m:acc>
              </m:e>
              <m:sup>
                <m:r>
                  <w:rPr>
                    <w:rFonts w:ascii="Cambria Math" w:hAnsi="Cambria Math" w:cstheme="minorHAnsi"/>
                    <w:szCs w:val="24"/>
                  </w:rPr>
                  <m:t>3</m:t>
                </m:r>
              </m:sup>
            </m:sSup>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den>
        </m:f>
        <m:r>
          <w:rPr>
            <w:rFonts w:ascii="Cambria Math" w:hAnsi="Cambria Math" w:cstheme="minorHAnsi"/>
            <w:szCs w:val="24"/>
          </w:rPr>
          <m:t xml:space="preserve"> </m:t>
        </m:r>
      </m:oMath>
      <w:r w:rsidR="00D93556">
        <w:rPr>
          <w:rFonts w:cstheme="minorHAnsi"/>
          <w:szCs w:val="24"/>
        </w:rPr>
        <w:t xml:space="preserve">is the dimensionless rate of synthesis of </w:t>
      </w:r>
      <w:r w:rsidR="00D93556" w:rsidRPr="00D93556">
        <w:rPr>
          <w:rFonts w:cstheme="minorHAnsi"/>
          <w:i/>
          <w:szCs w:val="24"/>
        </w:rPr>
        <w:t>P</w:t>
      </w:r>
      <w:r w:rsidR="00082F45">
        <w:rPr>
          <w:rFonts w:cstheme="minorHAnsi"/>
          <w:i/>
          <w:szCs w:val="24"/>
        </w:rPr>
        <w:t>er</w:t>
      </w:r>
      <w:r w:rsidR="00D93556">
        <w:rPr>
          <w:rFonts w:cstheme="minorHAnsi"/>
          <w:szCs w:val="24"/>
        </w:rPr>
        <w:t xml:space="preserve"> mRNA (in </w:t>
      </w:r>
      <w:r w:rsidR="00CB56C0">
        <w:rPr>
          <w:rFonts w:cstheme="minorHAnsi"/>
          <w:szCs w:val="24"/>
        </w:rPr>
        <w:t xml:space="preserve">a </w:t>
      </w:r>
      <w:r w:rsidR="00D93556">
        <w:rPr>
          <w:rFonts w:cstheme="minorHAnsi"/>
          <w:szCs w:val="24"/>
        </w:rPr>
        <w:t>wild-type</w:t>
      </w:r>
      <w:r w:rsidR="00CB56C0">
        <w:rPr>
          <w:rFonts w:cstheme="minorHAnsi"/>
          <w:szCs w:val="24"/>
        </w:rPr>
        <w:t xml:space="preserve"> diploid cell</w:t>
      </w:r>
      <w:r w:rsidR="00D93556">
        <w:rPr>
          <w:rFonts w:cstheme="minorHAnsi"/>
          <w:szCs w:val="24"/>
        </w:rPr>
        <w:t xml:space="preserve">). </w:t>
      </w:r>
      <w:r w:rsidR="006A1B10">
        <w:rPr>
          <w:rFonts w:cstheme="minorHAnsi"/>
          <w:szCs w:val="24"/>
        </w:rPr>
        <w:t>The</w:t>
      </w:r>
      <w:r w:rsidR="00CB56C0">
        <w:rPr>
          <w:rFonts w:cstheme="minorHAnsi"/>
          <w:szCs w:val="24"/>
        </w:rPr>
        <w:t xml:space="preserve"> other</w:t>
      </w:r>
      <w:r w:rsidR="006A1B10">
        <w:rPr>
          <w:rFonts w:cstheme="minorHAnsi"/>
          <w:szCs w:val="24"/>
        </w:rPr>
        <w:t xml:space="preserve"> dimensionless parameters in </w:t>
      </w:r>
      <w:proofErr w:type="spellStart"/>
      <w:r w:rsidR="006A1B10">
        <w:rPr>
          <w:rFonts w:cstheme="minorHAnsi"/>
          <w:szCs w:val="24"/>
        </w:rPr>
        <w:t>Eqs</w:t>
      </w:r>
      <w:proofErr w:type="spellEnd"/>
      <w:r w:rsidR="006A1B10">
        <w:rPr>
          <w:rFonts w:cstheme="minorHAnsi"/>
          <w:szCs w:val="24"/>
        </w:rPr>
        <w:t xml:space="preserve">. (1)‒(4) are </w:t>
      </w:r>
      <m:oMath>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m:t>
        </m:r>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A</m:t>
                </m:r>
              </m:e>
            </m:acc>
          </m:e>
          <m:sub>
            <m:r>
              <m:rPr>
                <m:nor/>
              </m:rPr>
              <w:rPr>
                <w:rFonts w:ascii="Cambria Math" w:hAnsi="Cambria Math" w:cstheme="minorHAnsi"/>
                <w:szCs w:val="24"/>
              </w:rPr>
              <m:t>T</m:t>
            </m:r>
          </m:sub>
        </m:sSub>
        <m:r>
          <w:rPr>
            <w:rFonts w:ascii="Cambria Math" w:hAnsi="Cambria Math" w:cstheme="minorHAnsi"/>
            <w:szCs w:val="24"/>
          </w:rPr>
          <m:t>/</m:t>
        </m:r>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006A1B10">
        <w:rPr>
          <w:rFonts w:cstheme="minorHAnsi"/>
          <w:szCs w:val="24"/>
        </w:rPr>
        <w:t xml:space="preserve"> = total conce</w:t>
      </w:r>
      <w:r w:rsidR="00CB56C0">
        <w:rPr>
          <w:rFonts w:cstheme="minorHAnsi"/>
          <w:szCs w:val="24"/>
        </w:rPr>
        <w:t>ntration of BMAL in the nucleus</w:t>
      </w:r>
      <w:r w:rsidR="006A1B10" w:rsidRPr="006A1B10">
        <w:rPr>
          <w:rFonts w:cstheme="minorHAnsi"/>
          <w:color w:val="000000" w:themeColor="text1"/>
          <w:szCs w:val="24"/>
        </w:rPr>
        <w:t>.</w:t>
      </w:r>
      <w:r w:rsidR="00DA0C65">
        <w:rPr>
          <w:rFonts w:cstheme="minorHAnsi"/>
          <w:color w:val="000000" w:themeColor="text1"/>
          <w:szCs w:val="24"/>
        </w:rPr>
        <w:t xml:space="preserve"> </w:t>
      </w:r>
      <w:r w:rsidR="00AB36E6" w:rsidRPr="00573BC7">
        <w:rPr>
          <w:rFonts w:eastAsiaTheme="minorEastAsia" w:cstheme="minorHAnsi"/>
          <w:strike/>
        </w:rPr>
        <w:t>In Tables S1 and S2 we provide definitions of the variables and kinetic constants in Kim &amp; Forger’s SNF model.</w:t>
      </w:r>
    </w:p>
    <w:p w14:paraId="7824D865" w14:textId="4C9385AD" w:rsidR="00AB36E6" w:rsidRPr="00F64F97" w:rsidRDefault="00AB36E6" w:rsidP="00626F7A">
      <w:pPr>
        <w:spacing w:after="120"/>
        <w:jc w:val="both"/>
        <w:rPr>
          <w:rFonts w:eastAsiaTheme="minorEastAsia" w:cstheme="minorHAnsi"/>
        </w:rPr>
      </w:pPr>
      <w:r w:rsidRPr="00F64F97">
        <w:rPr>
          <w:rFonts w:cstheme="minorHAnsi"/>
          <w:szCs w:val="24"/>
        </w:rPr>
        <w:t xml:space="preserve">In addition to the SNF model, Kim &amp; Forger proposed two extended models, in which the core negative feedback loop involving PER and BMAL is supplemented with (either) an additional </w:t>
      </w:r>
      <w:r w:rsidRPr="00F64F97">
        <w:rPr>
          <w:rFonts w:cstheme="minorHAnsi"/>
          <w:szCs w:val="24"/>
          <w:u w:val="single"/>
        </w:rPr>
        <w:t>negative</w:t>
      </w:r>
      <w:r w:rsidRPr="00F64F97">
        <w:rPr>
          <w:rFonts w:cstheme="minorHAnsi"/>
          <w:szCs w:val="24"/>
        </w:rPr>
        <w:t xml:space="preserve"> feedback from REV-ERB on transcription of the </w:t>
      </w:r>
      <w:r w:rsidRPr="00F64F97">
        <w:rPr>
          <w:rFonts w:cstheme="minorHAnsi"/>
          <w:i/>
          <w:szCs w:val="24"/>
        </w:rPr>
        <w:t>B</w:t>
      </w:r>
      <w:r w:rsidR="00082F45">
        <w:rPr>
          <w:rFonts w:cstheme="minorHAnsi"/>
          <w:i/>
          <w:szCs w:val="24"/>
        </w:rPr>
        <w:t>mal</w:t>
      </w:r>
      <w:r w:rsidRPr="00F64F97">
        <w:rPr>
          <w:rFonts w:cstheme="minorHAnsi"/>
          <w:i/>
          <w:szCs w:val="24"/>
        </w:rPr>
        <w:t>1</w:t>
      </w:r>
      <w:r w:rsidRPr="00F64F97">
        <w:rPr>
          <w:rFonts w:cstheme="minorHAnsi"/>
          <w:szCs w:val="24"/>
        </w:rPr>
        <w:t xml:space="preserve"> gene (called the NNF model, </w:t>
      </w:r>
      <w:r w:rsidRPr="00FF66F4">
        <w:rPr>
          <w:rFonts w:cstheme="minorHAnsi"/>
          <w:szCs w:val="24"/>
          <w:highlight w:val="yellow"/>
        </w:rPr>
        <w:t>Figure 2b</w:t>
      </w:r>
      <w:r w:rsidRPr="00F64F97">
        <w:rPr>
          <w:rFonts w:cstheme="minorHAnsi"/>
          <w:szCs w:val="24"/>
        </w:rPr>
        <w:t xml:space="preserve">) (or) an additional </w:t>
      </w:r>
      <w:r w:rsidRPr="00F64F97">
        <w:rPr>
          <w:rFonts w:cstheme="minorHAnsi"/>
          <w:szCs w:val="24"/>
          <w:u w:val="single"/>
        </w:rPr>
        <w:t>positive</w:t>
      </w:r>
      <w:r w:rsidRPr="00F64F97">
        <w:rPr>
          <w:rFonts w:cstheme="minorHAnsi"/>
          <w:szCs w:val="24"/>
        </w:rPr>
        <w:t xml:space="preserve"> feedback from ROR on transcription of the </w:t>
      </w:r>
      <w:r w:rsidRPr="00F64F97">
        <w:rPr>
          <w:rFonts w:cstheme="minorHAnsi"/>
          <w:i/>
          <w:szCs w:val="24"/>
        </w:rPr>
        <w:t>B</w:t>
      </w:r>
      <w:r w:rsidR="00082F45">
        <w:rPr>
          <w:rFonts w:cstheme="minorHAnsi"/>
          <w:i/>
          <w:szCs w:val="24"/>
        </w:rPr>
        <w:t>mal</w:t>
      </w:r>
      <w:r w:rsidRPr="00F64F97">
        <w:rPr>
          <w:rFonts w:cstheme="minorHAnsi"/>
          <w:i/>
          <w:szCs w:val="24"/>
        </w:rPr>
        <w:t>1</w:t>
      </w:r>
      <w:r w:rsidRPr="00F64F97">
        <w:rPr>
          <w:rFonts w:cstheme="minorHAnsi"/>
          <w:szCs w:val="24"/>
        </w:rPr>
        <w:t xml:space="preserve"> gene (called the PNF model, </w:t>
      </w:r>
      <w:r w:rsidRPr="00FF66F4">
        <w:rPr>
          <w:rFonts w:cstheme="minorHAnsi"/>
          <w:szCs w:val="24"/>
          <w:highlight w:val="yellow"/>
        </w:rPr>
        <w:t>Figure 2c</w:t>
      </w:r>
      <w:r w:rsidRPr="00F64F97">
        <w:rPr>
          <w:rFonts w:cstheme="minorHAnsi"/>
          <w:szCs w:val="24"/>
        </w:rPr>
        <w:t>).</w:t>
      </w:r>
      <w:r w:rsidR="006A6B8E" w:rsidRPr="00F64F97">
        <w:rPr>
          <w:rFonts w:cstheme="minorHAnsi"/>
          <w:szCs w:val="24"/>
        </w:rPr>
        <w:t xml:space="preserve"> Evidences for these interactions are found in</w:t>
      </w:r>
      <w:r w:rsidR="000B7841">
        <w:rPr>
          <w:rFonts w:cstheme="minorHAnsi"/>
          <w:szCs w:val="24"/>
        </w:rPr>
        <w:t xml:space="preserve"> references</w:t>
      </w:r>
      <w:r w:rsidR="001550C3" w:rsidRPr="00F64F97">
        <w:rPr>
          <w:rFonts w:cstheme="minorHAnsi"/>
          <w:szCs w:val="24"/>
        </w:rPr>
        <w:t xml:space="preserve"> </w:t>
      </w:r>
      <w:r w:rsidR="00313A94" w:rsidRPr="00F64F97">
        <w:rPr>
          <w:rFonts w:cstheme="minorHAnsi"/>
          <w:szCs w:val="24"/>
        </w:rPr>
        <w:fldChar w:fldCharType="begin">
          <w:fldData xml:space="preserve">PEVuZE5vdGU+PENpdGU+PEF1dGhvcj5TYXRvPC9BdXRob3I+PFllYXI+MjAwNDwvWWVhcj48UmVj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==
</w:fldData>
        </w:fldChar>
      </w:r>
      <w:r w:rsidR="00DC483B" w:rsidRPr="00F64F97">
        <w:rPr>
          <w:rFonts w:cstheme="minorHAnsi"/>
          <w:szCs w:val="24"/>
        </w:rPr>
        <w:instrText xml:space="preserve"> ADDIN EN.CITE </w:instrText>
      </w:r>
      <w:r w:rsidR="00DC483B" w:rsidRPr="00F64F97">
        <w:rPr>
          <w:rFonts w:cstheme="minorHAnsi"/>
          <w:szCs w:val="24"/>
        </w:rPr>
        <w:fldChar w:fldCharType="begin">
          <w:fldData xml:space="preserve">PEVuZE5vdGU+PENpdGU+PEF1dGhvcj5TYXRvPC9BdXRob3I+PFllYXI+MjAwNDwvWWVhcj48UmVj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==
</w:fldData>
        </w:fldChar>
      </w:r>
      <w:r w:rsidR="00DC483B" w:rsidRPr="00F64F97">
        <w:rPr>
          <w:rFonts w:cstheme="minorHAnsi"/>
          <w:szCs w:val="24"/>
        </w:rPr>
        <w:instrText xml:space="preserve"> ADDIN EN.CITE.DATA </w:instrText>
      </w:r>
      <w:r w:rsidR="00DC483B" w:rsidRPr="00F64F97">
        <w:rPr>
          <w:rFonts w:cstheme="minorHAnsi"/>
          <w:szCs w:val="24"/>
        </w:rPr>
      </w:r>
      <w:r w:rsidR="00DC483B" w:rsidRPr="00F64F97">
        <w:rPr>
          <w:rFonts w:cstheme="minorHAnsi"/>
          <w:szCs w:val="24"/>
        </w:rPr>
        <w:fldChar w:fldCharType="end"/>
      </w:r>
      <w:r w:rsidR="00313A94" w:rsidRPr="00F64F97">
        <w:rPr>
          <w:rFonts w:cstheme="minorHAnsi"/>
          <w:szCs w:val="24"/>
        </w:rPr>
      </w:r>
      <w:r w:rsidR="00313A94" w:rsidRPr="00F64F97">
        <w:rPr>
          <w:rFonts w:cstheme="minorHAnsi"/>
          <w:szCs w:val="24"/>
        </w:rPr>
        <w:fldChar w:fldCharType="separate"/>
      </w:r>
      <w:r w:rsidR="00313A94" w:rsidRPr="00F64F97">
        <w:rPr>
          <w:rFonts w:cstheme="minorHAnsi"/>
          <w:noProof/>
          <w:szCs w:val="24"/>
        </w:rPr>
        <w:t>(23-</w:t>
      </w:r>
      <w:r w:rsidR="00313A94" w:rsidRPr="00F64F97">
        <w:rPr>
          <w:rFonts w:cstheme="minorHAnsi"/>
          <w:noProof/>
          <w:szCs w:val="24"/>
        </w:rPr>
        <w:lastRenderedPageBreak/>
        <w:t>27)</w:t>
      </w:r>
      <w:r w:rsidR="00313A94" w:rsidRPr="00F64F97">
        <w:rPr>
          <w:rFonts w:cstheme="minorHAnsi"/>
          <w:szCs w:val="24"/>
        </w:rPr>
        <w:fldChar w:fldCharType="end"/>
      </w:r>
      <w:r w:rsidR="00EB4336" w:rsidRPr="00F64F97">
        <w:rPr>
          <w:rFonts w:cstheme="minorHAnsi"/>
          <w:szCs w:val="24"/>
        </w:rPr>
        <w:t xml:space="preserve">. </w:t>
      </w:r>
      <w:r w:rsidRPr="0032362D">
        <w:rPr>
          <w:rFonts w:cstheme="minorHAnsi"/>
          <w:szCs w:val="24"/>
          <w:highlight w:val="yellow"/>
        </w:rPr>
        <w:t xml:space="preserve">The ODEs of </w:t>
      </w:r>
      <w:r w:rsidR="00573BC7">
        <w:rPr>
          <w:rFonts w:cstheme="minorHAnsi"/>
          <w:szCs w:val="24"/>
          <w:highlight w:val="yellow"/>
        </w:rPr>
        <w:t>Kim &amp; Forger’s</w:t>
      </w:r>
      <w:r w:rsidRPr="0032362D">
        <w:rPr>
          <w:rFonts w:cstheme="minorHAnsi"/>
          <w:szCs w:val="24"/>
          <w:highlight w:val="yellow"/>
        </w:rPr>
        <w:t xml:space="preserve"> </w:t>
      </w:r>
      <w:r w:rsidR="00E15629" w:rsidRPr="0032362D">
        <w:rPr>
          <w:rFonts w:cstheme="minorHAnsi"/>
          <w:szCs w:val="24"/>
          <w:highlight w:val="yellow"/>
        </w:rPr>
        <w:t>‘</w:t>
      </w:r>
      <w:r w:rsidRPr="0032362D">
        <w:rPr>
          <w:rFonts w:cstheme="minorHAnsi"/>
          <w:szCs w:val="24"/>
          <w:highlight w:val="yellow"/>
        </w:rPr>
        <w:t>NNF</w:t>
      </w:r>
      <w:r w:rsidR="00E15629" w:rsidRPr="0032362D">
        <w:rPr>
          <w:rFonts w:cstheme="minorHAnsi"/>
          <w:szCs w:val="24"/>
          <w:highlight w:val="yellow"/>
        </w:rPr>
        <w:t>’</w:t>
      </w:r>
      <w:r w:rsidRPr="0032362D">
        <w:rPr>
          <w:rFonts w:cstheme="minorHAnsi"/>
          <w:szCs w:val="24"/>
          <w:highlight w:val="yellow"/>
        </w:rPr>
        <w:t xml:space="preserve"> and </w:t>
      </w:r>
      <w:r w:rsidR="00E15629" w:rsidRPr="0032362D">
        <w:rPr>
          <w:rFonts w:cstheme="minorHAnsi"/>
          <w:szCs w:val="24"/>
          <w:highlight w:val="yellow"/>
        </w:rPr>
        <w:t>‘</w:t>
      </w:r>
      <w:r w:rsidRPr="0032362D">
        <w:rPr>
          <w:rFonts w:cstheme="minorHAnsi"/>
          <w:szCs w:val="24"/>
          <w:highlight w:val="yellow"/>
        </w:rPr>
        <w:t>PNF</w:t>
      </w:r>
      <w:r w:rsidR="00E15629" w:rsidRPr="0032362D">
        <w:rPr>
          <w:rFonts w:cstheme="minorHAnsi"/>
          <w:szCs w:val="24"/>
          <w:highlight w:val="yellow"/>
        </w:rPr>
        <w:t>’</w:t>
      </w:r>
      <w:r w:rsidRPr="0032362D">
        <w:rPr>
          <w:rFonts w:cstheme="minorHAnsi"/>
          <w:szCs w:val="24"/>
          <w:highlight w:val="yellow"/>
        </w:rPr>
        <w:t xml:space="preserve"> models are presented in </w:t>
      </w:r>
      <w:r w:rsidRPr="0032362D">
        <w:rPr>
          <w:rFonts w:eastAsiaTheme="minorEastAsia" w:cstheme="minorHAnsi"/>
          <w:highlight w:val="yellow"/>
        </w:rPr>
        <w:t>the Supplementary Materials</w:t>
      </w:r>
      <w:r w:rsidRPr="00573BC7">
        <w:rPr>
          <w:rFonts w:eastAsiaTheme="minorEastAsia" w:cstheme="minorHAnsi"/>
          <w:strike/>
          <w:highlight w:val="yellow"/>
        </w:rPr>
        <w:t>, along with definitions of the variables and kinetic constants in Tables S1 and S2</w:t>
      </w:r>
      <w:r w:rsidRPr="0032362D">
        <w:rPr>
          <w:rFonts w:eastAsiaTheme="minorEastAsia" w:cstheme="minorHAnsi"/>
          <w:highlight w:val="yellow"/>
        </w:rPr>
        <w:t>.</w:t>
      </w:r>
    </w:p>
    <w:p w14:paraId="64222E5A" w14:textId="5091193A" w:rsidR="006A2575" w:rsidRPr="00F64F97" w:rsidRDefault="006A2575" w:rsidP="00626F7A">
      <w:pPr>
        <w:spacing w:after="120"/>
        <w:jc w:val="both"/>
        <w:rPr>
          <w:rFonts w:cstheme="minorHAnsi"/>
          <w:szCs w:val="24"/>
        </w:rPr>
      </w:pPr>
      <w:r w:rsidRPr="00F64F97">
        <w:rPr>
          <w:rFonts w:cstheme="minorHAnsi"/>
          <w:szCs w:val="24"/>
        </w:rPr>
        <w:t>Notice that, in the SNF model, nonlinearity in the transcription term is due to tight stoich</w:t>
      </w:r>
      <w:r w:rsidR="00700FFE">
        <w:rPr>
          <w:rFonts w:cstheme="minorHAnsi"/>
          <w:szCs w:val="24"/>
        </w:rPr>
        <w:t>iometric binding between PER and BMAL</w:t>
      </w:r>
      <w:r w:rsidRPr="00F64F97">
        <w:rPr>
          <w:rFonts w:cstheme="minorHAnsi"/>
          <w:szCs w:val="24"/>
        </w:rPr>
        <w:t xml:space="preserve">, not (as in Goodwin’s equations) to cooperative participation of nuclear PER in the regulation of </w:t>
      </w:r>
      <w:r w:rsidRPr="00F64F97">
        <w:rPr>
          <w:rFonts w:cstheme="minorHAnsi"/>
          <w:i/>
          <w:szCs w:val="24"/>
        </w:rPr>
        <w:t>PER</w:t>
      </w:r>
      <w:r w:rsidRPr="00F64F97">
        <w:rPr>
          <w:rFonts w:cstheme="minorHAnsi"/>
          <w:szCs w:val="24"/>
        </w:rPr>
        <w:t xml:space="preserve"> gene expression. Consequently, the SNF model circumvents the unreasonable cooperativity constraint (</w:t>
      </w:r>
      <w:r w:rsidRPr="00F64F97">
        <w:rPr>
          <w:rFonts w:ascii="Times New Roman" w:hAnsi="Times New Roman" w:cs="Times New Roman"/>
          <w:i/>
          <w:szCs w:val="24"/>
        </w:rPr>
        <w:t>p</w:t>
      </w:r>
      <w:r w:rsidRPr="00F64F97">
        <w:rPr>
          <w:rFonts w:cstheme="minorHAnsi"/>
          <w:szCs w:val="24"/>
        </w:rPr>
        <w:t xml:space="preserve"> &gt; 8) of Goodwin’s model. (Don’t confuse the Hill exponent, </w:t>
      </w:r>
      <w:r w:rsidRPr="00F64F97">
        <w:rPr>
          <w:rFonts w:ascii="Times New Roman" w:hAnsi="Times New Roman" w:cs="Times New Roman"/>
          <w:i/>
          <w:szCs w:val="24"/>
        </w:rPr>
        <w:t>p</w:t>
      </w:r>
      <w:r w:rsidRPr="00F64F97">
        <w:rPr>
          <w:rFonts w:cstheme="minorHAnsi"/>
          <w:szCs w:val="24"/>
        </w:rPr>
        <w:t xml:space="preserve">, in Goodwin’s model with the concentration of nuclear PER, </w:t>
      </w:r>
      <w:r w:rsidRPr="00F64F97">
        <w:rPr>
          <w:rFonts w:ascii="Cambria" w:hAnsi="Cambria" w:cs="Times New Roman"/>
          <w:i/>
          <w:szCs w:val="24"/>
        </w:rPr>
        <w:t>P</w:t>
      </w:r>
      <w:r w:rsidRPr="00F64F97">
        <w:rPr>
          <w:rFonts w:cstheme="minorHAnsi"/>
          <w:szCs w:val="24"/>
        </w:rPr>
        <w:t xml:space="preserve">, in the KF model.) </w:t>
      </w:r>
    </w:p>
    <w:p w14:paraId="353B9605" w14:textId="331A7469" w:rsidR="00700FFE" w:rsidRDefault="006A2575" w:rsidP="00626F7A">
      <w:pPr>
        <w:spacing w:after="120"/>
        <w:jc w:val="both"/>
        <w:rPr>
          <w:rFonts w:cstheme="minorHAnsi"/>
          <w:szCs w:val="24"/>
        </w:rPr>
      </w:pPr>
      <w:r w:rsidRPr="00F64F97">
        <w:rPr>
          <w:rFonts w:cstheme="minorHAnsi"/>
          <w:szCs w:val="24"/>
        </w:rPr>
        <w:t>While the SNF model appears to oscillate robustly and avoid Goodwin’s unrealistic constraint (</w:t>
      </w:r>
      <w:r w:rsidRPr="00F64F97">
        <w:rPr>
          <w:rFonts w:ascii="Times New Roman" w:hAnsi="Times New Roman" w:cs="Times New Roman"/>
          <w:i/>
          <w:szCs w:val="24"/>
        </w:rPr>
        <w:t>p</w:t>
      </w:r>
      <w:r w:rsidRPr="00F64F97">
        <w:rPr>
          <w:rFonts w:cstheme="minorHAnsi"/>
          <w:szCs w:val="24"/>
        </w:rPr>
        <w:t xml:space="preserve"> &gt; 8), the SNF model has </w:t>
      </w:r>
      <w:r w:rsidR="00574662">
        <w:rPr>
          <w:rFonts w:cstheme="minorHAnsi"/>
          <w:szCs w:val="24"/>
        </w:rPr>
        <w:t>an unrealistic constraint</w:t>
      </w:r>
      <w:r w:rsidRPr="00F64F97">
        <w:rPr>
          <w:rFonts w:cstheme="minorHAnsi"/>
          <w:szCs w:val="24"/>
        </w:rPr>
        <w:t xml:space="preserve"> of its own</w:t>
      </w:r>
      <w:r w:rsidR="00700FFE">
        <w:rPr>
          <w:rFonts w:cstheme="minorHAnsi"/>
          <w:szCs w:val="24"/>
        </w:rPr>
        <w:t xml:space="preserve">. To elaborate, we derive an equation for oscillations to arise in the SNF model. </w:t>
      </w:r>
    </w:p>
    <w:p w14:paraId="0885B417" w14:textId="72BB71B3" w:rsidR="00700FFE" w:rsidRPr="00853067" w:rsidRDefault="00700FFE" w:rsidP="00626F7A">
      <w:pPr>
        <w:spacing w:after="120"/>
        <w:jc w:val="both"/>
        <w:rPr>
          <w:rFonts w:cstheme="minorHAnsi"/>
          <w:b/>
          <w:i/>
          <w:szCs w:val="24"/>
          <w:rPrChange w:id="7" w:author="Chen, Jing" w:date="2021-09-08T22:23:00Z">
            <w:rPr>
              <w:rFonts w:cstheme="minorHAnsi"/>
              <w:i/>
              <w:szCs w:val="24"/>
            </w:rPr>
          </w:rPrChange>
        </w:rPr>
      </w:pPr>
      <w:r w:rsidRPr="00853067">
        <w:rPr>
          <w:rFonts w:cstheme="minorHAnsi"/>
          <w:b/>
          <w:i/>
          <w:szCs w:val="24"/>
          <w:rPrChange w:id="8" w:author="Chen, Jing" w:date="2021-09-08T22:23:00Z">
            <w:rPr>
              <w:rFonts w:cstheme="minorHAnsi"/>
              <w:i/>
              <w:szCs w:val="24"/>
            </w:rPr>
          </w:rPrChange>
        </w:rPr>
        <w:tab/>
        <w:t xml:space="preserve">Locus of </w:t>
      </w:r>
      <w:proofErr w:type="spellStart"/>
      <w:r w:rsidRPr="00853067">
        <w:rPr>
          <w:rFonts w:cstheme="minorHAnsi"/>
          <w:b/>
          <w:i/>
          <w:szCs w:val="24"/>
          <w:rPrChange w:id="9" w:author="Chen, Jing" w:date="2021-09-08T22:23:00Z">
            <w:rPr>
              <w:rFonts w:cstheme="minorHAnsi"/>
              <w:i/>
              <w:szCs w:val="24"/>
            </w:rPr>
          </w:rPrChange>
        </w:rPr>
        <w:t>Hopf</w:t>
      </w:r>
      <w:proofErr w:type="spellEnd"/>
      <w:r w:rsidRPr="00853067">
        <w:rPr>
          <w:rFonts w:cstheme="minorHAnsi"/>
          <w:b/>
          <w:i/>
          <w:szCs w:val="24"/>
          <w:rPrChange w:id="10" w:author="Chen, Jing" w:date="2021-09-08T22:23:00Z">
            <w:rPr>
              <w:rFonts w:cstheme="minorHAnsi"/>
              <w:i/>
              <w:szCs w:val="24"/>
            </w:rPr>
          </w:rPrChange>
        </w:rPr>
        <w:t xml:space="preserve"> bifurcations in </w:t>
      </w:r>
      <w:r w:rsidR="00573BC7">
        <w:rPr>
          <w:rFonts w:cstheme="minorHAnsi"/>
          <w:b/>
          <w:i/>
          <w:szCs w:val="24"/>
        </w:rPr>
        <w:t>Kim &amp; Forger’s</w:t>
      </w:r>
      <w:r w:rsidRPr="00853067">
        <w:rPr>
          <w:rFonts w:cstheme="minorHAnsi"/>
          <w:b/>
          <w:i/>
          <w:szCs w:val="24"/>
          <w:rPrChange w:id="11" w:author="Chen, Jing" w:date="2021-09-08T22:23:00Z">
            <w:rPr>
              <w:rFonts w:cstheme="minorHAnsi"/>
              <w:i/>
              <w:szCs w:val="24"/>
            </w:rPr>
          </w:rPrChange>
        </w:rPr>
        <w:t xml:space="preserve"> SNF model.</w:t>
      </w:r>
    </w:p>
    <w:p w14:paraId="39FF0D92" w14:textId="38B66FB5" w:rsidR="00700FFE" w:rsidRDefault="002A2484" w:rsidP="00626F7A">
      <w:pPr>
        <w:spacing w:after="120"/>
        <w:jc w:val="both"/>
        <w:rPr>
          <w:rFonts w:cstheme="minorHAnsi"/>
          <w:szCs w:val="24"/>
        </w:rPr>
      </w:pPr>
      <w:r>
        <w:rPr>
          <w:rFonts w:cstheme="minorHAnsi"/>
          <w:szCs w:val="24"/>
        </w:rPr>
        <w:t xml:space="preserve">The condition for a </w:t>
      </w:r>
      <w:proofErr w:type="spellStart"/>
      <w:r>
        <w:rPr>
          <w:rFonts w:cstheme="minorHAnsi"/>
          <w:szCs w:val="24"/>
        </w:rPr>
        <w:t>Hopf</w:t>
      </w:r>
      <w:proofErr w:type="spellEnd"/>
      <w:r>
        <w:rPr>
          <w:rFonts w:cstheme="minorHAnsi"/>
          <w:szCs w:val="24"/>
        </w:rPr>
        <w:t xml:space="preserve"> bifurcation to arise in </w:t>
      </w:r>
      <w:proofErr w:type="spellStart"/>
      <w:r>
        <w:rPr>
          <w:rFonts w:cstheme="minorHAnsi"/>
          <w:szCs w:val="24"/>
        </w:rPr>
        <w:t>Eqs</w:t>
      </w:r>
      <w:proofErr w:type="spellEnd"/>
      <w:r>
        <w:rPr>
          <w:rFonts w:cstheme="minorHAnsi"/>
          <w:szCs w:val="24"/>
        </w:rPr>
        <w:t>. (</w:t>
      </w:r>
      <w:proofErr w:type="gramStart"/>
      <w:r>
        <w:rPr>
          <w:rFonts w:cstheme="minorHAnsi"/>
          <w:szCs w:val="24"/>
        </w:rPr>
        <w:t>1)‒</w:t>
      </w:r>
      <w:proofErr w:type="gramEnd"/>
      <w:r>
        <w:rPr>
          <w:rFonts w:cstheme="minorHAnsi"/>
          <w:szCs w:val="24"/>
        </w:rPr>
        <w:t>(4)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902C05" w14:paraId="35F30A69" w14:textId="77777777" w:rsidTr="00FE6CAA">
        <w:tc>
          <w:tcPr>
            <w:tcW w:w="8815" w:type="dxa"/>
          </w:tcPr>
          <w:p w14:paraId="6AFF5CE7" w14:textId="23261C34" w:rsidR="00902C05" w:rsidRDefault="00FE6CAA" w:rsidP="00CB2C39">
            <w:pPr>
              <w:spacing w:after="120"/>
              <w:jc w:val="both"/>
              <w:rPr>
                <w:rFonts w:cstheme="minorHAnsi"/>
                <w:szCs w:val="24"/>
              </w:rPr>
            </w:pPr>
            <m:oMathPara>
              <m:oMath>
                <m:r>
                  <w:rPr>
                    <w:rFonts w:ascii="Cambria Math" w:hAnsi="Cambria Math" w:cstheme="minorHAnsi"/>
                    <w:szCs w:val="24"/>
                  </w:rPr>
                  <m:t>8=</m:t>
                </m:r>
                <m:f>
                  <m:fPr>
                    <m:ctrlPr>
                      <w:rPr>
                        <w:rFonts w:ascii="Cambria Math" w:hAnsi="Cambria Math" w:cstheme="minorHAnsi"/>
                        <w:i/>
                        <w:szCs w:val="24"/>
                      </w:rPr>
                    </m:ctrlPr>
                  </m:fPr>
                  <m:num>
                    <m:r>
                      <w:rPr>
                        <w:rFonts w:ascii="Cambria Math" w:hAnsi="Cambria Math" w:cstheme="minorHAnsi"/>
                        <w:szCs w:val="24"/>
                      </w:rPr>
                      <m:t>α</m:t>
                    </m:r>
                  </m:num>
                  <m:den>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den>
                </m:f>
                <m:sSub>
                  <m:sSubPr>
                    <m:ctrlPr>
                      <w:rPr>
                        <w:rFonts w:ascii="Cambria Math" w:hAnsi="Cambria Math" w:cstheme="minorHAnsi"/>
                        <w:i/>
                        <w:szCs w:val="24"/>
                      </w:rPr>
                    </m:ctrlPr>
                  </m:sSubPr>
                  <m:e>
                    <m:d>
                      <m:dPr>
                        <m:begChr m:val="|"/>
                        <m:endChr m:val="|"/>
                        <m:ctrlPr>
                          <w:rPr>
                            <w:rFonts w:ascii="Cambria Math" w:hAnsi="Cambria Math" w:cstheme="minorHAnsi"/>
                            <w:i/>
                            <w:szCs w:val="24"/>
                          </w:rPr>
                        </m:ctrlPr>
                      </m:dPr>
                      <m:e>
                        <m:f>
                          <m:fPr>
                            <m:ctrlPr>
                              <w:rPr>
                                <w:rFonts w:ascii="Cambria Math" w:hAnsi="Cambria Math" w:cstheme="minorHAnsi"/>
                                <w:i/>
                                <w:szCs w:val="24"/>
                              </w:rPr>
                            </m:ctrlPr>
                          </m:fPr>
                          <m:num>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free</m:t>
                                </m:r>
                              </m:sub>
                            </m:sSub>
                          </m:num>
                          <m:den>
                            <m:r>
                              <w:rPr>
                                <w:rFonts w:ascii="Cambria Math" w:hAnsi="Cambria Math" w:cstheme="minorHAnsi"/>
                                <w:szCs w:val="24"/>
                              </w:rPr>
                              <m:t>∂P</m:t>
                            </m:r>
                          </m:den>
                        </m:f>
                      </m:e>
                    </m:d>
                  </m:e>
                  <m:sub>
                    <m:r>
                      <m:rPr>
                        <m:nor/>
                      </m:rPr>
                      <w:rPr>
                        <w:rFonts w:ascii="Cambria Math" w:hAnsi="Cambria Math" w:cstheme="minorHAnsi"/>
                        <w:szCs w:val="24"/>
                      </w:rPr>
                      <m:t>ss</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α</m:t>
                    </m:r>
                  </m:num>
                  <m:den>
                    <m:sSub>
                      <m:sSubPr>
                        <m:ctrlPr>
                          <w:rPr>
                            <w:rFonts w:ascii="Cambria Math" w:hAnsi="Cambria Math" w:cstheme="minorHAnsi"/>
                            <w:i/>
                            <w:szCs w:val="24"/>
                          </w:rPr>
                        </m:ctrlPr>
                      </m:sSubPr>
                      <m:e>
                        <m:r>
                          <w:rPr>
                            <w:rFonts w:ascii="Cambria Math" w:hAnsi="Cambria Math" w:cstheme="minorHAnsi"/>
                            <w:szCs w:val="24"/>
                          </w:rPr>
                          <m:t>2A</m:t>
                        </m:r>
                      </m:e>
                      <m:sub>
                        <m:r>
                          <m:rPr>
                            <m:nor/>
                          </m:rPr>
                          <w:rPr>
                            <w:rFonts w:ascii="Cambria Math" w:hAnsi="Cambria Math" w:cstheme="minorHAnsi"/>
                            <w:szCs w:val="24"/>
                          </w:rPr>
                          <m:t>T</m:t>
                        </m:r>
                      </m:sub>
                    </m:sSub>
                  </m:den>
                </m:f>
                <m:d>
                  <m:dPr>
                    <m:begChr m:val="["/>
                    <m:endChr m:val="]"/>
                    <m:ctrlPr>
                      <w:rPr>
                        <w:rFonts w:ascii="Cambria Math" w:hAnsi="Cambria Math" w:cstheme="minorHAnsi"/>
                        <w:i/>
                        <w:szCs w:val="24"/>
                      </w:rPr>
                    </m:ctrlPr>
                  </m:dPr>
                  <m:e>
                    <m:r>
                      <w:rPr>
                        <w:rFonts w:ascii="Cambria Math" w:hAnsi="Cambria Math" w:cstheme="minorHAnsi"/>
                        <w:szCs w:val="24"/>
                      </w:rPr>
                      <m:t>1+</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ss</m:t>
                            </m:r>
                          </m:sub>
                        </m:sSub>
                        <m:r>
                          <w:rPr>
                            <w:rFonts w:ascii="Cambria Math" w:hAnsi="Cambria Math" w:cstheme="minorHAnsi"/>
                            <w:szCs w:val="24"/>
                          </w:rPr>
                          <m:t>-1</m:t>
                        </m:r>
                      </m:num>
                      <m:den>
                        <m:rad>
                          <m:radPr>
                            <m:degHide m:val="1"/>
                            <m:ctrlPr>
                              <w:rPr>
                                <w:rFonts w:ascii="Cambria Math" w:hAnsi="Cambria Math" w:cstheme="minorHAnsi"/>
                                <w:i/>
                                <w:szCs w:val="24"/>
                              </w:rPr>
                            </m:ctrlPr>
                          </m:radPr>
                          <m:deg/>
                          <m:e>
                            <m:sSup>
                              <m:sSupPr>
                                <m:ctrlPr>
                                  <w:rPr>
                                    <w:rFonts w:ascii="Cambria Math" w:hAnsi="Cambria Math" w:cstheme="minorHAnsi"/>
                                    <w:i/>
                                    <w:szCs w:val="24"/>
                                  </w:rPr>
                                </m:ctrlPr>
                              </m:sSupPr>
                              <m:e>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ss</m:t>
                                        </m:r>
                                      </m:sub>
                                    </m:sSub>
                                    <m:r>
                                      <w:rPr>
                                        <w:rFonts w:ascii="Cambria Math" w:hAnsi="Cambria Math" w:cstheme="minorHAnsi"/>
                                        <w:szCs w:val="24"/>
                                      </w:rPr>
                                      <m:t>-1</m:t>
                                    </m:r>
                                  </m:e>
                                </m:d>
                              </m:e>
                              <m:sup>
                                <m:r>
                                  <w:rPr>
                                    <w:rFonts w:ascii="Cambria Math" w:hAnsi="Cambria Math" w:cstheme="minorHAnsi"/>
                                    <w:szCs w:val="24"/>
                                  </w:rPr>
                                  <m:t>2</m:t>
                                </m:r>
                              </m:sup>
                            </m:sSup>
                            <m:r>
                              <w:rPr>
                                <w:rFonts w:ascii="Cambria Math" w:hAnsi="Cambria Math" w:cstheme="minorHAnsi"/>
                                <w:szCs w:val="24"/>
                              </w:rPr>
                              <m:t>+4</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rad>
                      </m:den>
                    </m:f>
                  </m:e>
                </m:d>
              </m:oMath>
            </m:oMathPara>
          </w:p>
        </w:tc>
        <w:tc>
          <w:tcPr>
            <w:tcW w:w="535" w:type="dxa"/>
          </w:tcPr>
          <w:p w14:paraId="619BED7F" w14:textId="7EB900C1" w:rsidR="00902C05" w:rsidRDefault="00FE6CAA" w:rsidP="00FE6CAA">
            <w:pPr>
              <w:spacing w:before="120" w:after="120"/>
              <w:rPr>
                <w:rFonts w:cstheme="minorHAnsi"/>
                <w:szCs w:val="24"/>
              </w:rPr>
            </w:pPr>
            <w:r>
              <w:rPr>
                <w:rFonts w:cstheme="minorHAnsi"/>
                <w:szCs w:val="24"/>
              </w:rPr>
              <w:t>(5)</w:t>
            </w:r>
          </w:p>
        </w:tc>
      </w:tr>
    </w:tbl>
    <w:p w14:paraId="7E4B9C81" w14:textId="2E29374A" w:rsidR="00902C05" w:rsidRDefault="002A2484" w:rsidP="00626F7A">
      <w:pPr>
        <w:spacing w:after="120"/>
        <w:jc w:val="both"/>
        <w:rPr>
          <w:rFonts w:cstheme="minorHAnsi"/>
          <w:szCs w:val="24"/>
        </w:rPr>
      </w:pPr>
      <w:r>
        <w:rPr>
          <w:rFonts w:cstheme="minorHAnsi"/>
          <w:szCs w:val="24"/>
        </w:rPr>
        <w:t xml:space="preserve">where </w:t>
      </w:r>
      <w:proofErr w:type="spellStart"/>
      <w:r w:rsidR="00902C05">
        <w:rPr>
          <w:rFonts w:ascii="Cambria" w:hAnsi="Cambria" w:cstheme="minorHAnsi"/>
          <w:i/>
          <w:szCs w:val="24"/>
        </w:rPr>
        <w:t>P</w:t>
      </w:r>
      <w:r w:rsidR="00902C05">
        <w:rPr>
          <w:rFonts w:ascii="Cambria" w:hAnsi="Cambria" w:cstheme="minorHAnsi"/>
          <w:szCs w:val="24"/>
          <w:vertAlign w:val="subscript"/>
        </w:rPr>
        <w:t>ss</w:t>
      </w:r>
      <w:proofErr w:type="spellEnd"/>
      <w:r w:rsidR="0060479B">
        <w:rPr>
          <w:rFonts w:cstheme="minorHAnsi"/>
          <w:szCs w:val="24"/>
        </w:rPr>
        <w:t>,</w:t>
      </w:r>
      <w:r>
        <w:rPr>
          <w:rFonts w:cstheme="minorHAnsi"/>
          <w:szCs w:val="24"/>
        </w:rPr>
        <w:t xml:space="preserve"> the </w:t>
      </w:r>
      <w:r w:rsidR="00902C05">
        <w:rPr>
          <w:rFonts w:cstheme="minorHAnsi"/>
          <w:szCs w:val="24"/>
        </w:rPr>
        <w:t xml:space="preserve">steady-state solution of </w:t>
      </w:r>
      <w:proofErr w:type="spellStart"/>
      <w:r w:rsidR="00902C05">
        <w:rPr>
          <w:rFonts w:cstheme="minorHAnsi"/>
          <w:szCs w:val="24"/>
        </w:rPr>
        <w:t>Eqs</w:t>
      </w:r>
      <w:proofErr w:type="spellEnd"/>
      <w:r w:rsidR="00902C05">
        <w:rPr>
          <w:rFonts w:cstheme="minorHAnsi"/>
          <w:szCs w:val="24"/>
        </w:rPr>
        <w:t>. (</w:t>
      </w:r>
      <w:proofErr w:type="gramStart"/>
      <w:r w:rsidR="00902C05">
        <w:rPr>
          <w:rFonts w:cstheme="minorHAnsi"/>
          <w:szCs w:val="24"/>
        </w:rPr>
        <w:t>1)‒</w:t>
      </w:r>
      <w:proofErr w:type="gramEnd"/>
      <w:r w:rsidR="00902C05">
        <w:rPr>
          <w:rFonts w:cstheme="minorHAnsi"/>
          <w:szCs w:val="24"/>
        </w:rPr>
        <w:t xml:space="preserve">(4), </w:t>
      </w:r>
      <w:r w:rsidR="0060479B">
        <w:rPr>
          <w:rFonts w:cstheme="minorHAnsi"/>
          <w:szCs w:val="24"/>
        </w:rPr>
        <w:t>satisfies the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FE6CAA" w14:paraId="6B92D17C" w14:textId="77777777" w:rsidTr="00FE6CAA">
        <w:tc>
          <w:tcPr>
            <w:tcW w:w="8815" w:type="dxa"/>
          </w:tcPr>
          <w:p w14:paraId="7A4D12E8" w14:textId="0EF4E71C" w:rsidR="00FE6CAA" w:rsidRDefault="00AF2C0E" w:rsidP="00CB2C39">
            <w:pPr>
              <w:spacing w:before="120" w:after="120"/>
              <w:jc w:val="both"/>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ss</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α</m:t>
                    </m:r>
                  </m:num>
                  <m:den>
                    <m:r>
                      <w:rPr>
                        <w:rFonts w:ascii="Cambria Math" w:hAnsi="Cambria Math" w:cstheme="minorHAnsi"/>
                        <w:szCs w:val="24"/>
                      </w:rPr>
                      <m:t>2</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den>
                </m:f>
                <m:d>
                  <m:dPr>
                    <m:begChr m:val="["/>
                    <m:endChr m:val="]"/>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ss</m:t>
                        </m:r>
                      </m:sub>
                    </m:sSub>
                    <m:r>
                      <w:rPr>
                        <w:rFonts w:ascii="Cambria Math" w:hAnsi="Cambria Math" w:cstheme="minorHAnsi"/>
                        <w:szCs w:val="24"/>
                      </w:rPr>
                      <m:t>-1+</m:t>
                    </m:r>
                    <m:rad>
                      <m:radPr>
                        <m:degHide m:val="1"/>
                        <m:ctrlPr>
                          <w:rPr>
                            <w:rFonts w:ascii="Cambria Math" w:hAnsi="Cambria Math" w:cstheme="minorHAnsi"/>
                            <w:i/>
                            <w:szCs w:val="24"/>
                          </w:rPr>
                        </m:ctrlPr>
                      </m:radPr>
                      <m:deg/>
                      <m:e>
                        <m:sSup>
                          <m:sSupPr>
                            <m:ctrlPr>
                              <w:rPr>
                                <w:rFonts w:ascii="Cambria Math" w:hAnsi="Cambria Math" w:cstheme="minorHAnsi"/>
                                <w:i/>
                                <w:szCs w:val="24"/>
                              </w:rPr>
                            </m:ctrlPr>
                          </m:sSupPr>
                          <m:e>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ss</m:t>
                                    </m:r>
                                  </m:sub>
                                </m:sSub>
                                <m:r>
                                  <w:rPr>
                                    <w:rFonts w:ascii="Cambria Math" w:hAnsi="Cambria Math" w:cstheme="minorHAnsi"/>
                                    <w:szCs w:val="24"/>
                                  </w:rPr>
                                  <m:t>-1</m:t>
                                </m:r>
                              </m:e>
                            </m:d>
                          </m:e>
                          <m:sup>
                            <m:r>
                              <w:rPr>
                                <w:rFonts w:ascii="Cambria Math" w:hAnsi="Cambria Math" w:cstheme="minorHAnsi"/>
                                <w:szCs w:val="24"/>
                              </w:rPr>
                              <m:t>2</m:t>
                            </m:r>
                          </m:sup>
                        </m:sSup>
                        <m:r>
                          <w:rPr>
                            <w:rFonts w:ascii="Cambria Math" w:hAnsi="Cambria Math" w:cstheme="minorHAnsi"/>
                            <w:szCs w:val="24"/>
                          </w:rPr>
                          <m:t>+4</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rad>
                  </m:e>
                </m:d>
              </m:oMath>
            </m:oMathPara>
          </w:p>
        </w:tc>
        <w:tc>
          <w:tcPr>
            <w:tcW w:w="535" w:type="dxa"/>
          </w:tcPr>
          <w:p w14:paraId="79DB427E" w14:textId="522067CE" w:rsidR="00FE6CAA" w:rsidRDefault="00FE6CAA" w:rsidP="00FE6CAA">
            <w:pPr>
              <w:spacing w:before="120" w:after="120"/>
              <w:jc w:val="both"/>
              <w:rPr>
                <w:rFonts w:cstheme="minorHAnsi"/>
                <w:szCs w:val="24"/>
              </w:rPr>
            </w:pPr>
            <w:r>
              <w:rPr>
                <w:rFonts w:cstheme="minorHAnsi"/>
                <w:szCs w:val="24"/>
              </w:rPr>
              <w:t>(6)</w:t>
            </w:r>
          </w:p>
        </w:tc>
      </w:tr>
    </w:tbl>
    <w:p w14:paraId="15353EDC" w14:textId="0E4AC5B5" w:rsidR="0060479B" w:rsidRDefault="0060479B" w:rsidP="0060479B">
      <w:pPr>
        <w:spacing w:after="120"/>
        <w:jc w:val="both"/>
        <w:rPr>
          <w:rFonts w:cstheme="minorHAnsi"/>
          <w:szCs w:val="24"/>
        </w:rPr>
      </w:pPr>
      <w:r>
        <w:rPr>
          <w:rFonts w:cstheme="minorHAnsi"/>
          <w:szCs w:val="24"/>
        </w:rPr>
        <w:t xml:space="preserve">Solving </w:t>
      </w:r>
      <w:proofErr w:type="spellStart"/>
      <w:r>
        <w:rPr>
          <w:rFonts w:cstheme="minorHAnsi"/>
          <w:szCs w:val="24"/>
        </w:rPr>
        <w:t>Eqs</w:t>
      </w:r>
      <w:proofErr w:type="spellEnd"/>
      <w:r>
        <w:rPr>
          <w:rFonts w:cstheme="minorHAnsi"/>
          <w:szCs w:val="24"/>
        </w:rPr>
        <w:t>. (5) and (6) simultaneously, we derive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5"/>
        <w:gridCol w:w="625"/>
      </w:tblGrid>
      <w:tr w:rsidR="0060479B" w14:paraId="71691CF6" w14:textId="77777777" w:rsidTr="00D169DC">
        <w:tc>
          <w:tcPr>
            <w:tcW w:w="8725" w:type="dxa"/>
          </w:tcPr>
          <w:p w14:paraId="36B93632" w14:textId="1471064F" w:rsidR="0060479B" w:rsidRDefault="0060479B" w:rsidP="00CB2C39">
            <w:pPr>
              <w:spacing w:after="120"/>
              <w:jc w:val="center"/>
              <w:rPr>
                <w:rFonts w:cstheme="minorHAnsi"/>
                <w:szCs w:val="24"/>
              </w:rPr>
            </w:pPr>
            <m:oMathPara>
              <m:oMath>
                <m:r>
                  <w:rPr>
                    <w:rFonts w:ascii="Cambria Math" w:hAnsi="Cambria Math" w:cstheme="minorHAnsi"/>
                    <w:szCs w:val="24"/>
                  </w:rPr>
                  <m:t>8=</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ss</m:t>
                        </m:r>
                      </m:sub>
                    </m:sSub>
                  </m:num>
                  <m:den>
                    <m:d>
                      <m:dPr>
                        <m:ctrlPr>
                          <w:rPr>
                            <w:rFonts w:ascii="Cambria Math" w:hAnsi="Cambria Math" w:cstheme="minorHAnsi"/>
                            <w:i/>
                            <w:szCs w:val="24"/>
                          </w:rPr>
                        </m:ctrlPr>
                      </m:dPr>
                      <m:e>
                        <m:r>
                          <w:rPr>
                            <w:rFonts w:ascii="Cambria Math" w:hAnsi="Cambria Math" w:cstheme="minorHAnsi"/>
                            <w:szCs w:val="24"/>
                          </w:rPr>
                          <m:t>1+2</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num>
                          <m:den>
                            <m:r>
                              <w:rPr>
                                <w:rFonts w:ascii="Cambria Math" w:hAnsi="Cambria Math" w:cstheme="minorHAnsi"/>
                                <w:szCs w:val="24"/>
                              </w:rPr>
                              <m:t>α</m:t>
                            </m:r>
                          </m:den>
                        </m:f>
                      </m:e>
                    </m:d>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ss</m:t>
                        </m:r>
                      </m:sub>
                    </m:sSub>
                    <m:r>
                      <w:rPr>
                        <w:rFonts w:ascii="Cambria Math" w:hAnsi="Cambria Math" w:cstheme="minorHAnsi"/>
                        <w:szCs w:val="24"/>
                      </w:rPr>
                      <m:t>-</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-1</m:t>
                        </m:r>
                      </m:e>
                    </m:d>
                  </m:den>
                </m:f>
              </m:oMath>
            </m:oMathPara>
          </w:p>
        </w:tc>
        <w:tc>
          <w:tcPr>
            <w:tcW w:w="625" w:type="dxa"/>
          </w:tcPr>
          <w:p w14:paraId="7A60DF72" w14:textId="77777777" w:rsidR="0060479B" w:rsidRDefault="0060479B" w:rsidP="00D169DC">
            <w:pPr>
              <w:spacing w:before="120" w:after="120"/>
              <w:jc w:val="center"/>
              <w:rPr>
                <w:rFonts w:cstheme="minorHAnsi"/>
                <w:szCs w:val="24"/>
              </w:rPr>
            </w:pPr>
            <w:r>
              <w:rPr>
                <w:rFonts w:cstheme="minorHAnsi"/>
                <w:szCs w:val="24"/>
              </w:rPr>
              <w:t>(7)</w:t>
            </w:r>
          </w:p>
        </w:tc>
      </w:tr>
    </w:tbl>
    <w:p w14:paraId="1C553F44" w14:textId="62C20052" w:rsidR="00F2339D" w:rsidRDefault="0060479B" w:rsidP="00626F7A">
      <w:pPr>
        <w:spacing w:after="120"/>
        <w:jc w:val="both"/>
        <w:rPr>
          <w:rFonts w:cstheme="minorHAnsi"/>
          <w:szCs w:val="24"/>
        </w:rPr>
      </w:pPr>
      <w:r>
        <w:rPr>
          <w:rFonts w:cstheme="minorHAnsi"/>
          <w:szCs w:val="24"/>
        </w:rPr>
        <w:t xml:space="preserve">and from </w:t>
      </w:r>
      <w:r w:rsidR="00F2339D">
        <w:rPr>
          <w:rFonts w:cstheme="minorHAnsi"/>
          <w:szCs w:val="24"/>
        </w:rPr>
        <w:t>Eq</w:t>
      </w:r>
      <w:r>
        <w:rPr>
          <w:rFonts w:cstheme="minorHAnsi"/>
          <w:szCs w:val="24"/>
        </w:rPr>
        <w:t xml:space="preserve">. </w:t>
      </w:r>
      <w:r w:rsidR="00F2339D">
        <w:rPr>
          <w:rFonts w:cstheme="minorHAnsi"/>
          <w:szCs w:val="24"/>
        </w:rPr>
        <w:t xml:space="preserve">(6) </w:t>
      </w:r>
      <w:r>
        <w:rPr>
          <w:rFonts w:cstheme="minorHAnsi"/>
          <w:szCs w:val="24"/>
        </w:rPr>
        <w:t>we derive</w:t>
      </w:r>
      <w:r w:rsidR="00F2339D">
        <w:rPr>
          <w:rFonts w:cstheme="minorHAnsi"/>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F2339D" w14:paraId="3B791B16" w14:textId="77777777" w:rsidTr="00F2339D">
        <w:tc>
          <w:tcPr>
            <w:tcW w:w="8815" w:type="dxa"/>
          </w:tcPr>
          <w:p w14:paraId="7A9524FC" w14:textId="7887F3E8" w:rsidR="00F2339D" w:rsidRDefault="00AF2C0E" w:rsidP="00E84690">
            <w:pPr>
              <w:spacing w:after="120"/>
              <w:jc w:val="center"/>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ss</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α</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-1</m:t>
                        </m:r>
                      </m:e>
                    </m:d>
                  </m:num>
                  <m:den>
                    <m:r>
                      <w:rPr>
                        <w:rFonts w:ascii="Cambria Math" w:hAnsi="Cambria Math" w:cstheme="minorHAnsi"/>
                        <w:szCs w:val="24"/>
                      </w:rPr>
                      <m:t>2(α+</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m:t>
                    </m:r>
                  </m:den>
                </m:f>
                <m:d>
                  <m:dPr>
                    <m:begChr m:val="["/>
                    <m:endChr m:val="]"/>
                    <m:ctrlPr>
                      <w:rPr>
                        <w:rFonts w:ascii="Cambria Math" w:hAnsi="Cambria Math" w:cstheme="minorHAnsi"/>
                        <w:i/>
                        <w:szCs w:val="24"/>
                      </w:rPr>
                    </m:ctrlPr>
                  </m:dPr>
                  <m:e>
                    <m:r>
                      <w:rPr>
                        <w:rFonts w:ascii="Cambria Math" w:hAnsi="Cambria Math" w:cstheme="minorHAnsi"/>
                        <w:szCs w:val="24"/>
                      </w:rPr>
                      <m:t>1+</m:t>
                    </m:r>
                    <m:rad>
                      <m:radPr>
                        <m:degHide m:val="1"/>
                        <m:ctrlPr>
                          <w:rPr>
                            <w:rFonts w:ascii="Cambria Math" w:hAnsi="Cambria Math" w:cstheme="minorHAnsi"/>
                            <w:i/>
                            <w:szCs w:val="24"/>
                          </w:rPr>
                        </m:ctrlPr>
                      </m:radPr>
                      <m:deg/>
                      <m:e>
                        <m:r>
                          <w:rPr>
                            <w:rFonts w:ascii="Cambria Math" w:hAnsi="Cambria Math" w:cstheme="minorHAnsi"/>
                            <w:szCs w:val="24"/>
                          </w:rPr>
                          <m:t>1+</m:t>
                        </m:r>
                        <m:f>
                          <m:fPr>
                            <m:ctrlPr>
                              <w:rPr>
                                <w:rFonts w:ascii="Cambria Math" w:hAnsi="Cambria Math" w:cstheme="minorHAnsi"/>
                                <w:i/>
                                <w:szCs w:val="24"/>
                              </w:rPr>
                            </m:ctrlPr>
                          </m:fPr>
                          <m:num>
                            <m:r>
                              <w:rPr>
                                <w:rFonts w:ascii="Cambria Math" w:hAnsi="Cambria Math" w:cstheme="minorHAnsi"/>
                                <w:szCs w:val="24"/>
                              </w:rPr>
                              <m:t>4</m:t>
                            </m:r>
                            <m:d>
                              <m:dPr>
                                <m:ctrlPr>
                                  <w:rPr>
                                    <w:rFonts w:ascii="Cambria Math" w:hAnsi="Cambria Math" w:cstheme="minorHAnsi"/>
                                    <w:i/>
                                    <w:szCs w:val="24"/>
                                  </w:rPr>
                                </m:ctrlPr>
                              </m:dPr>
                              <m:e>
                                <m:r>
                                  <w:rPr>
                                    <w:rFonts w:ascii="Cambria Math" w:hAnsi="Cambria Math" w:cstheme="minorHAnsi"/>
                                    <w:szCs w:val="24"/>
                                  </w:rPr>
                                  <m:t>α+</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num>
                          <m:den>
                            <m:sSup>
                              <m:sSupPr>
                                <m:ctrlPr>
                                  <w:rPr>
                                    <w:rFonts w:ascii="Cambria Math" w:hAnsi="Cambria Math" w:cstheme="minorHAnsi"/>
                                    <w:i/>
                                    <w:szCs w:val="24"/>
                                  </w:rPr>
                                </m:ctrlPr>
                              </m:sSupPr>
                              <m:e>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-1</m:t>
                                    </m:r>
                                  </m:e>
                                </m:d>
                              </m:e>
                              <m:sup>
                                <m:r>
                                  <w:rPr>
                                    <w:rFonts w:ascii="Cambria Math" w:hAnsi="Cambria Math" w:cstheme="minorHAnsi"/>
                                    <w:szCs w:val="24"/>
                                  </w:rPr>
                                  <m:t>2</m:t>
                                </m:r>
                              </m:sup>
                            </m:sSup>
                          </m:den>
                        </m:f>
                      </m:e>
                    </m:rad>
                  </m:e>
                </m:d>
              </m:oMath>
            </m:oMathPara>
          </w:p>
        </w:tc>
        <w:tc>
          <w:tcPr>
            <w:tcW w:w="535" w:type="dxa"/>
          </w:tcPr>
          <w:p w14:paraId="46B8D2BB" w14:textId="55F15D39" w:rsidR="00F2339D" w:rsidRDefault="00F2339D" w:rsidP="0060479B">
            <w:pPr>
              <w:spacing w:before="120" w:after="120"/>
              <w:jc w:val="both"/>
              <w:rPr>
                <w:rFonts w:cstheme="minorHAnsi"/>
                <w:szCs w:val="24"/>
              </w:rPr>
            </w:pPr>
            <w:r>
              <w:rPr>
                <w:rFonts w:cstheme="minorHAnsi"/>
                <w:szCs w:val="24"/>
              </w:rPr>
              <w:t>(</w:t>
            </w:r>
            <w:r w:rsidR="0060479B">
              <w:rPr>
                <w:rFonts w:cstheme="minorHAnsi"/>
                <w:szCs w:val="24"/>
              </w:rPr>
              <w:t>8</w:t>
            </w:r>
            <w:r>
              <w:rPr>
                <w:rFonts w:cstheme="minorHAnsi"/>
                <w:szCs w:val="24"/>
              </w:rPr>
              <w:t>)</w:t>
            </w:r>
          </w:p>
        </w:tc>
      </w:tr>
    </w:tbl>
    <w:p w14:paraId="270F0CEC" w14:textId="25DE239C" w:rsidR="002A2484" w:rsidRDefault="0060479B" w:rsidP="0060479B">
      <w:pPr>
        <w:spacing w:after="120"/>
        <w:jc w:val="both"/>
        <w:rPr>
          <w:rFonts w:cstheme="minorHAnsi"/>
          <w:szCs w:val="24"/>
        </w:rPr>
      </w:pPr>
      <w:r>
        <w:rPr>
          <w:rFonts w:cstheme="minorHAnsi"/>
          <w:szCs w:val="24"/>
        </w:rPr>
        <w:t>Substituting (8) into (</w:t>
      </w:r>
      <w:r w:rsidR="00624DFB">
        <w:rPr>
          <w:rFonts w:cstheme="minorHAnsi"/>
          <w:szCs w:val="24"/>
        </w:rPr>
        <w:t>7</w:t>
      </w:r>
      <w:r>
        <w:rPr>
          <w:rFonts w:cstheme="minorHAnsi"/>
          <w:szCs w:val="24"/>
        </w:rPr>
        <w:t xml:space="preserve">), we </w:t>
      </w:r>
      <w:r w:rsidR="00624DFB">
        <w:rPr>
          <w:rFonts w:cstheme="minorHAnsi"/>
          <w:szCs w:val="24"/>
        </w:rPr>
        <w:t xml:space="preserve">find, after a little algebra, the condition for a </w:t>
      </w:r>
      <w:proofErr w:type="spellStart"/>
      <w:r w:rsidR="00624DFB">
        <w:rPr>
          <w:rFonts w:cstheme="minorHAnsi"/>
          <w:szCs w:val="24"/>
        </w:rPr>
        <w:t>Hopf</w:t>
      </w:r>
      <w:proofErr w:type="spellEnd"/>
      <w:r w:rsidR="00624DFB">
        <w:rPr>
          <w:rFonts w:cstheme="minorHAnsi"/>
          <w:szCs w:val="24"/>
        </w:rPr>
        <w:t xml:space="preserve"> bifurcation</w:t>
      </w:r>
      <w:r w:rsidR="00815CCD">
        <w:rPr>
          <w:rFonts w:cstheme="minorHAnsi"/>
          <w:szCs w:val="24"/>
        </w:rPr>
        <w:t xml:space="preserve"> (HB)</w:t>
      </w:r>
      <w:r w:rsidR="00624DFB">
        <w:rPr>
          <w:rFonts w:cstheme="minorHAnsi"/>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6"/>
        <w:gridCol w:w="484"/>
      </w:tblGrid>
      <w:tr w:rsidR="00624DFB" w14:paraId="74DD977C" w14:textId="77777777" w:rsidTr="00012ADB">
        <w:tc>
          <w:tcPr>
            <w:tcW w:w="8876" w:type="dxa"/>
          </w:tcPr>
          <w:p w14:paraId="1AC78903" w14:textId="0F17D2C5" w:rsidR="00624DFB" w:rsidRDefault="00141CB6" w:rsidP="00CB2C39">
            <w:pPr>
              <w:spacing w:before="120" w:after="120"/>
              <w:jc w:val="both"/>
              <w:rPr>
                <w:rFonts w:cstheme="minorHAnsi"/>
                <w:szCs w:val="24"/>
              </w:rPr>
            </w:pPr>
            <m:oMathPara>
              <m:oMath>
                <m:r>
                  <m:rPr>
                    <m:sty m:val="p"/>
                  </m:rPr>
                  <w:rPr>
                    <w:rFonts w:ascii="Cambria Math" w:hAnsi="Cambria Math" w:cstheme="minorHAnsi"/>
                    <w:szCs w:val="24"/>
                  </w:rPr>
                  <m:t>Φ∙</m:t>
                </m:r>
                <m:sSup>
                  <m:sSupPr>
                    <m:ctrlPr>
                      <w:rPr>
                        <w:rFonts w:ascii="Cambria Math" w:hAnsi="Cambria Math" w:cstheme="minorHAnsi"/>
                        <w:szCs w:val="24"/>
                      </w:rPr>
                    </m:ctrlPr>
                  </m:sSupPr>
                  <m:e>
                    <m:r>
                      <w:rPr>
                        <w:rFonts w:ascii="Cambria Math" w:hAnsi="Cambria Math" w:cstheme="minorHAnsi"/>
                        <w:szCs w:val="24"/>
                      </w:rPr>
                      <m:t>α</m:t>
                    </m:r>
                  </m:e>
                  <m:sup>
                    <m:r>
                      <w:rPr>
                        <w:rFonts w:ascii="Cambria Math" w:hAnsi="Cambria Math" w:cstheme="minorHAnsi"/>
                        <w:szCs w:val="24"/>
                      </w:rPr>
                      <m:t>2</m:t>
                    </m:r>
                  </m:sup>
                </m:sSup>
                <m:r>
                  <w:rPr>
                    <w:rFonts w:ascii="Cambria Math" w:hAnsi="Cambria Math" w:cstheme="minorHAnsi"/>
                    <w:szCs w:val="24"/>
                  </w:rPr>
                  <m:t>-</m:t>
                </m:r>
                <m:r>
                  <m:rPr>
                    <m:sty m:val="p"/>
                  </m:rPr>
                  <w:rPr>
                    <w:rFonts w:ascii="Cambria Math" w:hAnsi="Cambria Math" w:cstheme="minorHAnsi"/>
                    <w:szCs w:val="24"/>
                  </w:rPr>
                  <m:t>Ψ</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∙α+</m:t>
                </m:r>
                <m:r>
                  <m:rPr>
                    <m:sty m:val="p"/>
                  </m:rPr>
                  <w:rPr>
                    <w:rFonts w:ascii="Cambria Math" w:hAnsi="Cambria Math" w:cstheme="minorHAnsi"/>
                    <w:szCs w:val="24"/>
                  </w:rPr>
                  <m:t>Ω</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=0</m:t>
                </m:r>
              </m:oMath>
            </m:oMathPara>
          </w:p>
        </w:tc>
        <w:tc>
          <w:tcPr>
            <w:tcW w:w="484" w:type="dxa"/>
          </w:tcPr>
          <w:p w14:paraId="73E0099C" w14:textId="168C967A" w:rsidR="00624DFB" w:rsidRDefault="00624DFB" w:rsidP="00624DFB">
            <w:pPr>
              <w:spacing w:before="120" w:after="120"/>
              <w:jc w:val="both"/>
              <w:rPr>
                <w:rFonts w:cstheme="minorHAnsi"/>
                <w:szCs w:val="24"/>
              </w:rPr>
            </w:pPr>
            <w:r>
              <w:rPr>
                <w:rFonts w:cstheme="minorHAnsi"/>
                <w:szCs w:val="24"/>
              </w:rPr>
              <w:t>(9)</w:t>
            </w:r>
          </w:p>
        </w:tc>
      </w:tr>
    </w:tbl>
    <w:p w14:paraId="5AF2429C" w14:textId="77777777" w:rsidR="00012ADB" w:rsidRDefault="00012ADB" w:rsidP="00FE6CAA">
      <w:pPr>
        <w:spacing w:after="120"/>
        <w:jc w:val="both"/>
        <w:rPr>
          <w:rFonts w:cstheme="minorHAnsi"/>
          <w:szCs w:val="24"/>
        </w:rPr>
      </w:pPr>
      <w:r>
        <w:rPr>
          <w:rFonts w:cstheme="minorHAnsi"/>
          <w:szCs w:val="24"/>
        </w:rPr>
        <w:t xml:space="preserve">where,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5"/>
        <w:gridCol w:w="605"/>
      </w:tblGrid>
      <w:tr w:rsidR="00012ADB" w14:paraId="0CEA3E33" w14:textId="77777777" w:rsidTr="001A7408">
        <w:tc>
          <w:tcPr>
            <w:tcW w:w="8876" w:type="dxa"/>
          </w:tcPr>
          <w:p w14:paraId="08C441F3" w14:textId="4CE819A9" w:rsidR="00012ADB" w:rsidRDefault="00012ADB" w:rsidP="00CB2C39">
            <w:pPr>
              <w:spacing w:before="120" w:after="120"/>
              <w:jc w:val="both"/>
              <w:rPr>
                <w:rFonts w:cstheme="minorHAnsi"/>
                <w:szCs w:val="24"/>
              </w:rPr>
            </w:pPr>
            <m:oMathPara>
              <m:oMath>
                <m:r>
                  <m:rPr>
                    <m:sty m:val="p"/>
                  </m:rPr>
                  <w:rPr>
                    <w:rFonts w:ascii="Cambria Math" w:hAnsi="Cambria Math" w:cstheme="minorHAnsi"/>
                    <w:szCs w:val="24"/>
                  </w:rPr>
                  <m:t>Φ=49,  Ψ</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=8</m:t>
                </m:r>
                <m:d>
                  <m:dPr>
                    <m:ctrlPr>
                      <w:rPr>
                        <w:rFonts w:ascii="Cambria Math" w:hAnsi="Cambria Math" w:cstheme="minorHAnsi"/>
                        <w:i/>
                        <w:szCs w:val="24"/>
                      </w:rPr>
                    </m:ctrlPr>
                  </m:dPr>
                  <m:e>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w:rPr>
                            <w:rFonts w:ascii="Cambria Math" w:hAnsi="Cambria Math" w:cstheme="minorHAnsi"/>
                            <w:szCs w:val="24"/>
                          </w:rPr>
                          <m:t>2</m:t>
                        </m:r>
                      </m:sup>
                    </m:sSubSup>
                    <m:r>
                      <w:rPr>
                        <w:rFonts w:ascii="Cambria Math" w:hAnsi="Cambria Math" w:cstheme="minorHAnsi"/>
                        <w:szCs w:val="24"/>
                      </w:rPr>
                      <m:t>-30</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+1</m:t>
                    </m:r>
                  </m:e>
                </m:d>
                <m:r>
                  <w:rPr>
                    <w:rFonts w:ascii="Cambria Math" w:hAnsi="Cambria Math" w:cstheme="minorHAnsi"/>
                    <w:szCs w:val="24"/>
                  </w:rPr>
                  <m:t xml:space="preserve">,  </m:t>
                </m:r>
                <m:r>
                  <m:rPr>
                    <m:sty m:val="p"/>
                  </m:rPr>
                  <w:rPr>
                    <w:rFonts w:ascii="Cambria Math" w:hAnsi="Cambria Math" w:cstheme="minorHAnsi"/>
                    <w:szCs w:val="24"/>
                  </w:rPr>
                  <m:t>Ω</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=64</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sSup>
                  <m:sSupPr>
                    <m:ctrlPr>
                      <w:rPr>
                        <w:rFonts w:ascii="Cambria Math" w:hAnsi="Cambria Math" w:cstheme="minorHAnsi"/>
                        <w:i/>
                        <w:szCs w:val="24"/>
                      </w:rPr>
                    </m:ctrlPr>
                  </m:sSupPr>
                  <m:e>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+1</m:t>
                        </m:r>
                      </m:e>
                    </m:d>
                  </m:e>
                  <m:sup>
                    <m:r>
                      <w:rPr>
                        <w:rFonts w:ascii="Cambria Math" w:hAnsi="Cambria Math" w:cstheme="minorHAnsi"/>
                        <w:szCs w:val="24"/>
                      </w:rPr>
                      <m:t>2</m:t>
                    </m:r>
                  </m:sup>
                </m:sSup>
              </m:oMath>
            </m:oMathPara>
          </w:p>
        </w:tc>
        <w:tc>
          <w:tcPr>
            <w:tcW w:w="484" w:type="dxa"/>
          </w:tcPr>
          <w:p w14:paraId="6C22C4F1" w14:textId="5BB93D3A" w:rsidR="00012ADB" w:rsidRDefault="00012ADB" w:rsidP="00012ADB">
            <w:pPr>
              <w:spacing w:before="120" w:after="120"/>
              <w:jc w:val="both"/>
              <w:rPr>
                <w:rFonts w:cstheme="minorHAnsi"/>
                <w:szCs w:val="24"/>
              </w:rPr>
            </w:pPr>
            <w:r>
              <w:rPr>
                <w:rFonts w:cstheme="minorHAnsi"/>
                <w:szCs w:val="24"/>
              </w:rPr>
              <w:t>(10)</w:t>
            </w:r>
          </w:p>
        </w:tc>
      </w:tr>
    </w:tbl>
    <w:p w14:paraId="000F3EFD" w14:textId="62FCE67F" w:rsidR="003C303D" w:rsidRDefault="005F2C9B" w:rsidP="00FE6CAA">
      <w:pPr>
        <w:spacing w:after="120"/>
        <w:jc w:val="both"/>
        <w:rPr>
          <w:rFonts w:cstheme="minorHAnsi"/>
          <w:szCs w:val="24"/>
        </w:rPr>
      </w:pPr>
      <w:r>
        <w:rPr>
          <w:rFonts w:cstheme="minorHAnsi"/>
          <w:szCs w:val="24"/>
        </w:rPr>
        <w:t xml:space="preserve">Solving </w:t>
      </w:r>
      <w:r w:rsidR="00012ADB">
        <w:rPr>
          <w:rFonts w:cstheme="minorHAnsi"/>
          <w:szCs w:val="24"/>
        </w:rPr>
        <w:t>the</w:t>
      </w:r>
      <w:r>
        <w:rPr>
          <w:rFonts w:cstheme="minorHAnsi"/>
          <w:szCs w:val="24"/>
        </w:rPr>
        <w:t xml:space="preserve"> </w:t>
      </w:r>
      <w:r w:rsidR="00012ADB">
        <w:rPr>
          <w:rFonts w:cstheme="minorHAnsi"/>
          <w:szCs w:val="24"/>
        </w:rPr>
        <w:t xml:space="preserve">quadratic </w:t>
      </w:r>
      <w:r>
        <w:rPr>
          <w:rFonts w:cstheme="minorHAnsi"/>
          <w:szCs w:val="24"/>
        </w:rPr>
        <w:t>equation</w:t>
      </w:r>
      <w:r w:rsidR="00012ADB">
        <w:rPr>
          <w:rFonts w:cstheme="minorHAnsi"/>
          <w:szCs w:val="24"/>
        </w:rPr>
        <w:t xml:space="preserve"> (9)</w:t>
      </w:r>
      <w:r w:rsidR="00815CCD">
        <w:rPr>
          <w:rFonts w:cstheme="minorHAnsi"/>
          <w:szCs w:val="24"/>
        </w:rPr>
        <w:t>, we obtain</w:t>
      </w:r>
      <w:r>
        <w:rPr>
          <w:rFonts w:cstheme="minorHAnsi"/>
          <w:szCs w:val="24"/>
        </w:rPr>
        <w:t xml:space="preserve"> </w:t>
      </w:r>
      <m:oMath>
        <m:r>
          <w:rPr>
            <w:rFonts w:ascii="Cambria Math" w:hAnsi="Cambria Math" w:cstheme="minorHAnsi"/>
            <w:szCs w:val="24"/>
          </w:rPr>
          <m:t>α</m:t>
        </m:r>
      </m:oMath>
      <w:r w:rsidR="00012ADB">
        <w:rPr>
          <w:rFonts w:cstheme="minorHAnsi"/>
          <w:szCs w:val="24"/>
        </w:rPr>
        <w:t xml:space="preserve"> as a function of </w:t>
      </w:r>
      <m:oMath>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oMath>
      <w:r w:rsidR="00012ADB">
        <w:rPr>
          <w:rFonts w:cstheme="minorHAnsi"/>
          <w:szCs w:val="24"/>
        </w:rPr>
        <w:t>,</w:t>
      </w:r>
      <w:r>
        <w:rPr>
          <w:rFonts w:cstheme="minorHAnsi"/>
          <w:szCs w:val="24"/>
        </w:rPr>
        <w:t xml:space="preserve"> </w:t>
      </w:r>
      <w:r w:rsidR="00815CCD">
        <w:rPr>
          <w:rFonts w:cstheme="minorHAnsi"/>
          <w:szCs w:val="24"/>
        </w:rPr>
        <w:t xml:space="preserve">as plotted in Figure 3a. We must locate a wild-type (WT) cell somewhere within the oscillatory domain, far enough from the HB locus so that mutant cells overexpressing or under-expressing BMAL and PER are still rhythmic. </w:t>
      </w:r>
      <w:r w:rsidR="00CB2C39">
        <w:rPr>
          <w:rFonts w:cstheme="minorHAnsi"/>
          <w:szCs w:val="24"/>
        </w:rPr>
        <w:t>To this end, w</w:t>
      </w:r>
      <w:r w:rsidR="007F1EEE">
        <w:rPr>
          <w:rFonts w:cstheme="minorHAnsi"/>
          <w:szCs w:val="24"/>
        </w:rPr>
        <w:t xml:space="preserve">e propose </w:t>
      </w:r>
      <w:r w:rsidR="00CD1B63">
        <w:rPr>
          <w:rFonts w:cstheme="minorHAnsi"/>
          <w:szCs w:val="24"/>
        </w:rPr>
        <w:t>the following ‘</w:t>
      </w:r>
      <w:r w:rsidR="00CD1B63" w:rsidRPr="00CD1B63">
        <w:rPr>
          <w:rFonts w:cstheme="minorHAnsi"/>
          <w:szCs w:val="24"/>
          <w:u w:val="single"/>
        </w:rPr>
        <w:t>five-point criterion</w:t>
      </w:r>
      <w:r w:rsidR="00CD1B63">
        <w:rPr>
          <w:rFonts w:cstheme="minorHAnsi"/>
          <w:szCs w:val="24"/>
        </w:rPr>
        <w:t xml:space="preserve">’ for choosing the values of </w:t>
      </w:r>
      <m:oMath>
        <m:r>
          <w:rPr>
            <w:rFonts w:ascii="Cambria Math" w:hAnsi="Cambria Math" w:cstheme="minorHAnsi"/>
            <w:szCs w:val="24"/>
          </w:rPr>
          <m:t>α</m:t>
        </m:r>
      </m:oMath>
      <w:r w:rsidR="00CD1B63">
        <w:rPr>
          <w:rFonts w:cstheme="minorHAnsi"/>
          <w:szCs w:val="24"/>
        </w:rPr>
        <w:t xml:space="preserve"> and </w:t>
      </w:r>
      <m:oMath>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oMath>
      <w:r w:rsidR="00CD1B63">
        <w:rPr>
          <w:rFonts w:cstheme="minorHAnsi"/>
          <w:szCs w:val="24"/>
        </w:rPr>
        <w:t xml:space="preserve"> for  a WT cell: </w:t>
      </w:r>
      <w:r w:rsidR="007F1EEE">
        <w:rPr>
          <w:rFonts w:cstheme="minorHAnsi"/>
          <w:szCs w:val="24"/>
        </w:rPr>
        <w:t>if</w:t>
      </w:r>
      <w:r w:rsidR="00F162BA">
        <w:rPr>
          <w:rFonts w:cstheme="minorHAnsi"/>
          <w:szCs w:val="24"/>
        </w:rPr>
        <w:t xml:space="preserve"> the point</w:t>
      </w:r>
      <w:r w:rsidR="007F1EEE">
        <w:rPr>
          <w:rFonts w:cstheme="minorHAnsi"/>
          <w:szCs w:val="24"/>
        </w:rPr>
        <w:t xml:space="preserve"> </w:t>
      </w:r>
      <m:oMath>
        <m:d>
          <m:dPr>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m:t>
            </m:r>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e>
        </m:d>
      </m:oMath>
      <w:r w:rsidR="007F1EEE">
        <w:rPr>
          <w:rFonts w:cstheme="minorHAnsi"/>
          <w:szCs w:val="24"/>
        </w:rPr>
        <w:t xml:space="preserve"> locate</w:t>
      </w:r>
      <w:r w:rsidR="00F162BA">
        <w:rPr>
          <w:rFonts w:cstheme="minorHAnsi"/>
          <w:szCs w:val="24"/>
        </w:rPr>
        <w:t>s a</w:t>
      </w:r>
      <w:r w:rsidR="007F1EEE">
        <w:rPr>
          <w:rFonts w:cstheme="minorHAnsi"/>
          <w:szCs w:val="24"/>
        </w:rPr>
        <w:t xml:space="preserve"> WT cell on the bifurcation diagram, then the points </w:t>
      </w:r>
      <m:oMath>
        <m:d>
          <m:dPr>
            <m:ctrlPr>
              <w:rPr>
                <w:rFonts w:ascii="Cambria Math" w:hAnsi="Cambria Math" w:cstheme="minorHAnsi"/>
                <w:i/>
                <w:szCs w:val="24"/>
              </w:rPr>
            </m:ctrlPr>
          </m:dPr>
          <m:e>
            <m:f>
              <m:fPr>
                <m:ctrlPr>
                  <w:rPr>
                    <w:rFonts w:ascii="Cambria Math" w:hAnsi="Cambria Math" w:cstheme="minorHAnsi"/>
                    <w:i/>
                    <w:szCs w:val="24"/>
                  </w:rPr>
                </m:ctrlPr>
              </m:fPr>
              <m:num>
                <m:r>
                  <w:rPr>
                    <w:rFonts w:ascii="Cambria Math" w:hAnsi="Cambria Math" w:cstheme="minorHAnsi"/>
                    <w:szCs w:val="24"/>
                  </w:rPr>
                  <m:t>1</m:t>
                </m:r>
              </m:num>
              <m:den>
                <m:r>
                  <w:rPr>
                    <w:rFonts w:ascii="Cambria Math" w:hAnsi="Cambria Math" w:cstheme="minorHAnsi"/>
                    <w:szCs w:val="24"/>
                  </w:rPr>
                  <m:t>2</m:t>
                </m:r>
              </m:den>
            </m:f>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m:t>
            </m:r>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e>
        </m:d>
        <m:r>
          <w:rPr>
            <w:rFonts w:ascii="Cambria Math" w:hAnsi="Cambria Math" w:cstheme="minorHAnsi"/>
            <w:szCs w:val="24"/>
          </w:rPr>
          <m:t xml:space="preserve">, </m:t>
        </m:r>
        <m:d>
          <m:dPr>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1</m:t>
                </m:r>
              </m:num>
              <m:den>
                <m:r>
                  <w:rPr>
                    <w:rFonts w:ascii="Cambria Math" w:hAnsi="Cambria Math" w:cstheme="minorHAnsi"/>
                    <w:szCs w:val="24"/>
                  </w:rPr>
                  <m:t>2</m:t>
                </m:r>
              </m:den>
            </m:f>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e>
        </m:d>
        <m:r>
          <w:rPr>
            <w:rFonts w:ascii="Cambria Math" w:hAnsi="Cambria Math" w:cstheme="minorHAnsi"/>
            <w:szCs w:val="24"/>
          </w:rPr>
          <m:t xml:space="preserve">, </m:t>
        </m:r>
        <m:d>
          <m:dPr>
            <m:ctrlPr>
              <w:rPr>
                <w:rFonts w:ascii="Cambria Math" w:hAnsi="Cambria Math" w:cstheme="minorHAnsi"/>
                <w:i/>
                <w:szCs w:val="24"/>
              </w:rPr>
            </m:ctrlPr>
          </m:dPr>
          <m:e>
            <m:r>
              <w:rPr>
                <w:rFonts w:ascii="Cambria Math" w:hAnsi="Cambria Math" w:cstheme="minorHAnsi"/>
                <w:szCs w:val="24"/>
              </w:rPr>
              <m:t>2</m:t>
            </m:r>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m:t>
            </m:r>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e>
        </m:d>
        <m:r>
          <w:rPr>
            <w:rFonts w:ascii="Cambria Math" w:hAnsi="Cambria Math" w:cstheme="minorHAnsi"/>
            <w:szCs w:val="24"/>
          </w:rPr>
          <m:t xml:space="preserve">, </m:t>
        </m:r>
        <m:d>
          <m:dPr>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,2</m:t>
            </m:r>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e>
        </m:d>
      </m:oMath>
      <w:r w:rsidR="007F1EEE">
        <w:rPr>
          <w:rFonts w:cstheme="minorHAnsi"/>
          <w:szCs w:val="24"/>
        </w:rPr>
        <w:t xml:space="preserve"> should also lie within the oscillatory domain. </w:t>
      </w:r>
      <w:r w:rsidR="00F162BA">
        <w:rPr>
          <w:rFonts w:cstheme="minorHAnsi"/>
          <w:szCs w:val="24"/>
        </w:rPr>
        <w:t xml:space="preserve">We introduce this constraint because: </w:t>
      </w:r>
      <w:r w:rsidR="00467874" w:rsidRPr="00467874">
        <w:rPr>
          <w:rFonts w:cstheme="minorHAnsi"/>
          <w:i/>
          <w:szCs w:val="24"/>
        </w:rPr>
        <w:t>Bmal1</w:t>
      </w:r>
      <w:r w:rsidR="00467874" w:rsidRPr="00467874">
        <w:rPr>
          <w:rFonts w:cstheme="minorHAnsi"/>
          <w:szCs w:val="24"/>
          <w:vertAlign w:val="superscript"/>
        </w:rPr>
        <w:t>+/−</w:t>
      </w:r>
      <w:r w:rsidR="00467874">
        <w:rPr>
          <w:rFonts w:cstheme="minorHAnsi"/>
          <w:szCs w:val="24"/>
        </w:rPr>
        <w:t xml:space="preserve"> and </w:t>
      </w:r>
      <w:r w:rsidR="00467874" w:rsidRPr="00467874">
        <w:rPr>
          <w:rFonts w:cstheme="minorHAnsi"/>
          <w:i/>
          <w:szCs w:val="24"/>
        </w:rPr>
        <w:t>Clock</w:t>
      </w:r>
      <w:r w:rsidR="00467874" w:rsidRPr="00467874">
        <w:rPr>
          <w:rFonts w:cstheme="minorHAnsi"/>
          <w:szCs w:val="24"/>
          <w:vertAlign w:val="superscript"/>
        </w:rPr>
        <w:t>+/−</w:t>
      </w:r>
      <w:r w:rsidR="00467874">
        <w:rPr>
          <w:rFonts w:cstheme="minorHAnsi"/>
          <w:szCs w:val="24"/>
        </w:rPr>
        <w:t xml:space="preserve"> cells</w:t>
      </w:r>
      <w:r w:rsidR="00F81A79">
        <w:rPr>
          <w:rFonts w:cstheme="minorHAnsi"/>
          <w:szCs w:val="24"/>
        </w:rPr>
        <w:t>,</w:t>
      </w:r>
      <w:r w:rsidR="00467874">
        <w:rPr>
          <w:rFonts w:cstheme="minorHAnsi"/>
          <w:szCs w:val="24"/>
        </w:rPr>
        <w:t xml:space="preserve"> i.e., </w:t>
      </w:r>
      <m:oMath>
        <m:d>
          <m:dPr>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1</m:t>
                </m:r>
              </m:num>
              <m:den>
                <m:r>
                  <w:rPr>
                    <w:rFonts w:ascii="Cambria Math" w:hAnsi="Cambria Math" w:cstheme="minorHAnsi"/>
                    <w:szCs w:val="24"/>
                  </w:rPr>
                  <m:t>2</m:t>
                </m:r>
              </m:den>
            </m:f>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e>
        </m:d>
      </m:oMath>
      <w:r w:rsidR="009F2916">
        <w:rPr>
          <w:rFonts w:cstheme="minorHAnsi"/>
          <w:szCs w:val="24"/>
        </w:rPr>
        <w:t xml:space="preserve"> are rhythmic</w:t>
      </w:r>
      <w:r w:rsidR="00F81A79">
        <w:rPr>
          <w:rFonts w:cstheme="minorHAnsi"/>
          <w:szCs w:val="24"/>
        </w:rPr>
        <w:t>;</w:t>
      </w:r>
      <w:r w:rsidR="00467874">
        <w:rPr>
          <w:rFonts w:cstheme="minorHAnsi"/>
          <w:szCs w:val="24"/>
        </w:rPr>
        <w:t xml:space="preserve"> </w:t>
      </w:r>
      <w:r w:rsidR="00467874">
        <w:rPr>
          <w:rFonts w:cstheme="minorHAnsi"/>
          <w:i/>
          <w:szCs w:val="24"/>
        </w:rPr>
        <w:t>Per</w:t>
      </w:r>
      <w:r w:rsidR="00467874" w:rsidRPr="00467874">
        <w:rPr>
          <w:rFonts w:cstheme="minorHAnsi"/>
          <w:i/>
          <w:szCs w:val="24"/>
        </w:rPr>
        <w:t>1</w:t>
      </w:r>
      <w:r w:rsidR="00467874">
        <w:rPr>
          <w:rFonts w:cstheme="minorHAnsi"/>
          <w:szCs w:val="24"/>
          <w:vertAlign w:val="superscript"/>
        </w:rPr>
        <w:t>−</w:t>
      </w:r>
      <w:r w:rsidR="00467874" w:rsidRPr="00467874">
        <w:rPr>
          <w:rFonts w:cstheme="minorHAnsi"/>
          <w:szCs w:val="24"/>
          <w:vertAlign w:val="superscript"/>
        </w:rPr>
        <w:t>/−</w:t>
      </w:r>
      <w:r w:rsidR="00467874">
        <w:rPr>
          <w:rFonts w:cstheme="minorHAnsi"/>
          <w:i/>
          <w:szCs w:val="24"/>
        </w:rPr>
        <w:t>Per2</w:t>
      </w:r>
      <w:r w:rsidR="00467874">
        <w:rPr>
          <w:rFonts w:cstheme="minorHAnsi"/>
          <w:szCs w:val="24"/>
          <w:vertAlign w:val="superscript"/>
        </w:rPr>
        <w:t>+</w:t>
      </w:r>
      <w:r w:rsidR="00467874" w:rsidRPr="00467874">
        <w:rPr>
          <w:rFonts w:cstheme="minorHAnsi"/>
          <w:szCs w:val="24"/>
          <w:vertAlign w:val="superscript"/>
        </w:rPr>
        <w:t>/</w:t>
      </w:r>
      <w:r w:rsidR="00467874">
        <w:rPr>
          <w:rFonts w:cstheme="minorHAnsi"/>
          <w:szCs w:val="24"/>
          <w:vertAlign w:val="superscript"/>
        </w:rPr>
        <w:t>+</w:t>
      </w:r>
      <w:r w:rsidR="00467874">
        <w:rPr>
          <w:rFonts w:cstheme="minorHAnsi"/>
          <w:szCs w:val="24"/>
        </w:rPr>
        <w:t xml:space="preserve"> and </w:t>
      </w:r>
      <w:r w:rsidR="00467874">
        <w:rPr>
          <w:rFonts w:cstheme="minorHAnsi"/>
          <w:i/>
          <w:szCs w:val="24"/>
        </w:rPr>
        <w:t>Per</w:t>
      </w:r>
      <w:r w:rsidR="00467874" w:rsidRPr="00467874">
        <w:rPr>
          <w:rFonts w:cstheme="minorHAnsi"/>
          <w:i/>
          <w:szCs w:val="24"/>
        </w:rPr>
        <w:t>1</w:t>
      </w:r>
      <w:r w:rsidR="00467874">
        <w:rPr>
          <w:rFonts w:cstheme="minorHAnsi"/>
          <w:szCs w:val="24"/>
          <w:vertAlign w:val="superscript"/>
        </w:rPr>
        <w:t>+</w:t>
      </w:r>
      <w:r w:rsidR="00467874" w:rsidRPr="00467874">
        <w:rPr>
          <w:rFonts w:cstheme="minorHAnsi"/>
          <w:szCs w:val="24"/>
          <w:vertAlign w:val="superscript"/>
        </w:rPr>
        <w:t>/</w:t>
      </w:r>
      <w:r w:rsidR="00467874">
        <w:rPr>
          <w:rFonts w:cstheme="minorHAnsi"/>
          <w:szCs w:val="24"/>
          <w:vertAlign w:val="superscript"/>
        </w:rPr>
        <w:t>+</w:t>
      </w:r>
      <w:r w:rsidR="00467874">
        <w:rPr>
          <w:rFonts w:cstheme="minorHAnsi"/>
          <w:i/>
          <w:szCs w:val="24"/>
        </w:rPr>
        <w:t>Per2</w:t>
      </w:r>
      <w:r w:rsidR="00467874">
        <w:rPr>
          <w:rFonts w:cstheme="minorHAnsi"/>
          <w:szCs w:val="24"/>
          <w:vertAlign w:val="superscript"/>
        </w:rPr>
        <w:t>−</w:t>
      </w:r>
      <w:r w:rsidR="00467874" w:rsidRPr="00467874">
        <w:rPr>
          <w:rFonts w:cstheme="minorHAnsi"/>
          <w:szCs w:val="24"/>
          <w:vertAlign w:val="superscript"/>
        </w:rPr>
        <w:t>/</w:t>
      </w:r>
      <w:r w:rsidR="00467874">
        <w:rPr>
          <w:rFonts w:cstheme="minorHAnsi"/>
          <w:szCs w:val="24"/>
          <w:vertAlign w:val="superscript"/>
        </w:rPr>
        <w:t>−</w:t>
      </w:r>
      <w:r w:rsidR="00467874">
        <w:rPr>
          <w:rFonts w:cstheme="minorHAnsi"/>
          <w:szCs w:val="24"/>
        </w:rPr>
        <w:t xml:space="preserve"> cells</w:t>
      </w:r>
      <w:r w:rsidR="00F81A79">
        <w:rPr>
          <w:rFonts w:cstheme="minorHAnsi"/>
          <w:szCs w:val="24"/>
        </w:rPr>
        <w:t>,</w:t>
      </w:r>
      <w:r w:rsidR="00467874">
        <w:rPr>
          <w:rFonts w:cstheme="minorHAnsi"/>
          <w:szCs w:val="24"/>
        </w:rPr>
        <w:t xml:space="preserve"> i.e., </w:t>
      </w:r>
      <m:oMath>
        <m:d>
          <m:dPr>
            <m:ctrlPr>
              <w:rPr>
                <w:rFonts w:ascii="Cambria Math" w:hAnsi="Cambria Math" w:cstheme="minorHAnsi"/>
                <w:i/>
                <w:szCs w:val="24"/>
              </w:rPr>
            </m:ctrlPr>
          </m:dPr>
          <m:e>
            <m:f>
              <m:fPr>
                <m:ctrlPr>
                  <w:rPr>
                    <w:rFonts w:ascii="Cambria Math" w:hAnsi="Cambria Math" w:cstheme="minorHAnsi"/>
                    <w:i/>
                    <w:szCs w:val="24"/>
                  </w:rPr>
                </m:ctrlPr>
              </m:fPr>
              <m:num>
                <m:r>
                  <w:rPr>
                    <w:rFonts w:ascii="Cambria Math" w:hAnsi="Cambria Math" w:cstheme="minorHAnsi"/>
                    <w:szCs w:val="24"/>
                  </w:rPr>
                  <m:t>1</m:t>
                </m:r>
              </m:num>
              <m:den>
                <m:r>
                  <w:rPr>
                    <w:rFonts w:ascii="Cambria Math" w:hAnsi="Cambria Math" w:cstheme="minorHAnsi"/>
                    <w:szCs w:val="24"/>
                  </w:rPr>
                  <m:t>2</m:t>
                </m:r>
              </m:den>
            </m:f>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m:t>
            </m:r>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e>
        </m:d>
      </m:oMath>
      <w:r w:rsidR="00467874">
        <w:rPr>
          <w:rFonts w:cstheme="minorHAnsi"/>
          <w:szCs w:val="24"/>
        </w:rPr>
        <w:t xml:space="preserve"> are rhythmic [</w:t>
      </w:r>
      <w:proofErr w:type="spellStart"/>
      <w:r w:rsidR="00467874">
        <w:rPr>
          <w:rFonts w:cstheme="minorHAnsi"/>
          <w:szCs w:val="24"/>
        </w:rPr>
        <w:t>Cermakian</w:t>
      </w:r>
      <w:proofErr w:type="spellEnd"/>
      <w:r w:rsidR="00467874">
        <w:rPr>
          <w:rFonts w:cstheme="minorHAnsi"/>
          <w:szCs w:val="24"/>
        </w:rPr>
        <w:t xml:space="preserve">, 2001; </w:t>
      </w:r>
      <w:proofErr w:type="spellStart"/>
      <w:r w:rsidR="00467874">
        <w:rPr>
          <w:rFonts w:cstheme="minorHAnsi"/>
          <w:szCs w:val="24"/>
        </w:rPr>
        <w:t>Steinlechner</w:t>
      </w:r>
      <w:proofErr w:type="spellEnd"/>
      <w:r w:rsidR="00467874">
        <w:rPr>
          <w:rFonts w:cstheme="minorHAnsi"/>
          <w:szCs w:val="24"/>
        </w:rPr>
        <w:t xml:space="preserve">, 2002; </w:t>
      </w:r>
      <w:proofErr w:type="spellStart"/>
      <w:r w:rsidR="00467874">
        <w:rPr>
          <w:rFonts w:cstheme="minorHAnsi"/>
          <w:szCs w:val="24"/>
        </w:rPr>
        <w:t>Pendergast</w:t>
      </w:r>
      <w:proofErr w:type="spellEnd"/>
      <w:r w:rsidR="00467874">
        <w:rPr>
          <w:rFonts w:cstheme="minorHAnsi"/>
          <w:szCs w:val="24"/>
        </w:rPr>
        <w:t>, 2010]</w:t>
      </w:r>
      <w:r w:rsidR="00F81A79">
        <w:rPr>
          <w:rFonts w:cstheme="minorHAnsi"/>
          <w:szCs w:val="24"/>
        </w:rPr>
        <w:t>;</w:t>
      </w:r>
      <w:r w:rsidR="00467874">
        <w:rPr>
          <w:rFonts w:cstheme="minorHAnsi"/>
          <w:szCs w:val="24"/>
        </w:rPr>
        <w:t xml:space="preserve"> </w:t>
      </w:r>
      <w:r w:rsidR="00F81A79">
        <w:rPr>
          <w:rFonts w:cstheme="minorHAnsi"/>
          <w:szCs w:val="24"/>
        </w:rPr>
        <w:t xml:space="preserve">mouse embryonic fibroblasts (MEFs) retain rhythmicity when co-overexpressing both </w:t>
      </w:r>
      <w:r w:rsidR="00467874" w:rsidRPr="00467874">
        <w:rPr>
          <w:rFonts w:cstheme="minorHAnsi"/>
          <w:i/>
          <w:szCs w:val="24"/>
        </w:rPr>
        <w:t>Bmal1</w:t>
      </w:r>
      <w:r w:rsidR="00F81A79">
        <w:rPr>
          <w:rFonts w:cstheme="minorHAnsi"/>
          <w:szCs w:val="24"/>
          <w:vertAlign w:val="superscript"/>
        </w:rPr>
        <w:t xml:space="preserve"> </w:t>
      </w:r>
      <w:r w:rsidR="00F81A79">
        <w:rPr>
          <w:rFonts w:cstheme="minorHAnsi"/>
          <w:szCs w:val="24"/>
        </w:rPr>
        <w:t xml:space="preserve">and </w:t>
      </w:r>
      <w:r w:rsidR="00467874" w:rsidRPr="00467874">
        <w:rPr>
          <w:rFonts w:cstheme="minorHAnsi"/>
          <w:i/>
          <w:szCs w:val="24"/>
        </w:rPr>
        <w:t>Clock</w:t>
      </w:r>
      <w:r w:rsidR="00467874">
        <w:rPr>
          <w:rFonts w:cstheme="minorHAnsi"/>
          <w:szCs w:val="24"/>
        </w:rPr>
        <w:t xml:space="preserve"> </w:t>
      </w:r>
      <w:r w:rsidR="00F81A79">
        <w:rPr>
          <w:rFonts w:cstheme="minorHAnsi"/>
          <w:szCs w:val="24"/>
        </w:rPr>
        <w:t>up to at least four-fold [Lee, 2011</w:t>
      </w:r>
      <w:r w:rsidR="003D078B">
        <w:rPr>
          <w:rFonts w:cstheme="minorHAnsi"/>
          <w:szCs w:val="24"/>
        </w:rPr>
        <w:t>, Fig 3c</w:t>
      </w:r>
      <w:r w:rsidR="00F81A79">
        <w:rPr>
          <w:rFonts w:cstheme="minorHAnsi"/>
          <w:szCs w:val="24"/>
        </w:rPr>
        <w:t xml:space="preserve">]; and MEFs carrying extra copies of </w:t>
      </w:r>
      <w:r w:rsidR="00F81A79" w:rsidRPr="00F81A79">
        <w:rPr>
          <w:rFonts w:cstheme="minorHAnsi"/>
          <w:i/>
          <w:szCs w:val="24"/>
        </w:rPr>
        <w:t>Per1</w:t>
      </w:r>
      <w:r w:rsidR="00F81A79">
        <w:rPr>
          <w:rFonts w:cstheme="minorHAnsi"/>
          <w:szCs w:val="24"/>
        </w:rPr>
        <w:t xml:space="preserve"> or </w:t>
      </w:r>
      <w:r w:rsidR="00F81A79" w:rsidRPr="00F81A79">
        <w:rPr>
          <w:rFonts w:cstheme="minorHAnsi"/>
          <w:i/>
          <w:szCs w:val="24"/>
        </w:rPr>
        <w:t>Per2</w:t>
      </w:r>
      <w:r w:rsidR="00F81A79">
        <w:rPr>
          <w:rFonts w:cstheme="minorHAnsi"/>
          <w:szCs w:val="24"/>
        </w:rPr>
        <w:t xml:space="preserve">, driven by a </w:t>
      </w:r>
      <w:r w:rsidR="00F81A79" w:rsidRPr="00F81A79">
        <w:rPr>
          <w:rFonts w:cstheme="minorHAnsi"/>
          <w:i/>
          <w:szCs w:val="24"/>
        </w:rPr>
        <w:t>Per2</w:t>
      </w:r>
      <w:r w:rsidR="00F81A79">
        <w:rPr>
          <w:rFonts w:cstheme="minorHAnsi"/>
          <w:szCs w:val="24"/>
        </w:rPr>
        <w:t>-promoter, also retain rhythmicity [</w:t>
      </w:r>
      <w:r w:rsidR="003D078B">
        <w:rPr>
          <w:rFonts w:cstheme="minorHAnsi"/>
          <w:szCs w:val="24"/>
        </w:rPr>
        <w:t>Lee, 2011, Fig 6</w:t>
      </w:r>
      <w:r w:rsidR="00F81A79">
        <w:rPr>
          <w:rFonts w:cstheme="minorHAnsi"/>
          <w:szCs w:val="24"/>
        </w:rPr>
        <w:t xml:space="preserve">]. </w:t>
      </w:r>
      <w:r w:rsidR="003D078B">
        <w:rPr>
          <w:rFonts w:cstheme="minorHAnsi"/>
          <w:szCs w:val="24"/>
        </w:rPr>
        <w:t xml:space="preserve">The smallest values of </w:t>
      </w:r>
      <m:oMath>
        <m:r>
          <w:rPr>
            <w:rFonts w:ascii="Cambria Math" w:hAnsi="Cambria Math" w:cstheme="minorHAnsi"/>
            <w:szCs w:val="24"/>
          </w:rPr>
          <m:t xml:space="preserve">α, </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oMath>
      <w:r w:rsidR="00F81A79">
        <w:rPr>
          <w:rFonts w:cstheme="minorHAnsi"/>
          <w:szCs w:val="24"/>
        </w:rPr>
        <w:t xml:space="preserve"> </w:t>
      </w:r>
      <w:r w:rsidR="003D078B">
        <w:rPr>
          <w:rFonts w:cstheme="minorHAnsi"/>
          <w:szCs w:val="24"/>
        </w:rPr>
        <w:t xml:space="preserve">that satisfy these requirements are </w:t>
      </w:r>
      <m:oMath>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=2×</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4</m:t>
            </m:r>
          </m:sup>
        </m:sSup>
        <m:r>
          <w:rPr>
            <w:rFonts w:ascii="Cambria Math" w:hAnsi="Cambria Math" w:cstheme="minorHAnsi"/>
            <w:szCs w:val="24"/>
          </w:rPr>
          <m:t>,</m:t>
        </m:r>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oMath>
      <w:r w:rsidR="00573BC7">
        <w:rPr>
          <w:rFonts w:cstheme="minorHAnsi"/>
          <w:szCs w:val="24"/>
        </w:rPr>
        <w:t>;</w:t>
      </w:r>
      <w:r w:rsidR="009F3B9E">
        <w:rPr>
          <w:rFonts w:cstheme="minorHAnsi"/>
          <w:szCs w:val="24"/>
        </w:rPr>
        <w:t xml:space="preserve"> see Figure 3a</w:t>
      </w:r>
      <w:r w:rsidR="008E61F1">
        <w:rPr>
          <w:rFonts w:cstheme="minorHAnsi"/>
          <w:szCs w:val="24"/>
        </w:rPr>
        <w:t>.</w:t>
      </w:r>
      <w:r w:rsidR="003D078B">
        <w:rPr>
          <w:rFonts w:cstheme="minorHAnsi"/>
          <w:szCs w:val="24"/>
        </w:rPr>
        <w:t xml:space="preserve"> </w:t>
      </w:r>
    </w:p>
    <w:p w14:paraId="77B640DD" w14:textId="61632B9E" w:rsidR="005F2C9B" w:rsidRDefault="00886020" w:rsidP="00FE6CAA">
      <w:pPr>
        <w:spacing w:after="120"/>
        <w:jc w:val="both"/>
        <w:rPr>
          <w:rFonts w:cstheme="minorHAnsi"/>
          <w:szCs w:val="24"/>
        </w:rPr>
      </w:pPr>
      <w:r>
        <w:rPr>
          <w:rFonts w:cstheme="minorHAnsi"/>
          <w:szCs w:val="24"/>
        </w:rPr>
        <w:lastRenderedPageBreak/>
        <w:t>The oscillatory solution</w:t>
      </w:r>
      <w:r w:rsidR="00E77326">
        <w:rPr>
          <w:rFonts w:cstheme="minorHAnsi"/>
          <w:szCs w:val="24"/>
        </w:rPr>
        <w:t xml:space="preserve"> of the SNF model</w:t>
      </w:r>
      <w:r>
        <w:rPr>
          <w:rFonts w:cstheme="minorHAnsi"/>
          <w:szCs w:val="24"/>
        </w:rPr>
        <w:t xml:space="preserve"> for this set of parameter values is illustrated in Figure 3b. </w:t>
      </w:r>
      <w:r w:rsidR="003C303D">
        <w:rPr>
          <w:rFonts w:cstheme="minorHAnsi"/>
          <w:szCs w:val="24"/>
        </w:rPr>
        <w:t xml:space="preserve">The dimensionless period of oscillation is 3.8, which would correspond to a 24 h rhythm if </w:t>
      </w:r>
      <w:r w:rsidR="003C303D" w:rsidRPr="006933F6">
        <w:rPr>
          <w:rFonts w:ascii="Cambria" w:hAnsi="Cambria" w:cstheme="minorHAnsi"/>
          <w:i/>
          <w:szCs w:val="24"/>
        </w:rPr>
        <w:t>β</w:t>
      </w:r>
      <w:r w:rsidR="003C303D">
        <w:rPr>
          <w:rFonts w:cstheme="minorHAnsi"/>
          <w:szCs w:val="24"/>
        </w:rPr>
        <w:t xml:space="preserve"> = 0.16 h</w:t>
      </w:r>
      <w:r w:rsidR="003C303D" w:rsidRPr="006933F6">
        <w:rPr>
          <w:rFonts w:cstheme="minorHAnsi"/>
          <w:szCs w:val="24"/>
          <w:vertAlign w:val="superscript"/>
        </w:rPr>
        <w:t>−1</w:t>
      </w:r>
      <w:r w:rsidR="003C303D">
        <w:rPr>
          <w:rFonts w:cstheme="minorHAnsi"/>
          <w:szCs w:val="24"/>
        </w:rPr>
        <w:t xml:space="preserve">. Nuclear PER, </w:t>
      </w:r>
      <w:r w:rsidR="003C303D" w:rsidRPr="006933F6">
        <w:rPr>
          <w:rFonts w:cstheme="minorHAnsi"/>
          <w:i/>
          <w:szCs w:val="24"/>
        </w:rPr>
        <w:t>P</w:t>
      </w:r>
      <w:r w:rsidR="003C303D">
        <w:rPr>
          <w:rFonts w:cstheme="minorHAnsi"/>
          <w:szCs w:val="24"/>
        </w:rPr>
        <w:t>(</w:t>
      </w:r>
      <w:r w:rsidR="003C303D" w:rsidRPr="006933F6">
        <w:rPr>
          <w:rFonts w:cstheme="minorHAnsi"/>
          <w:i/>
          <w:szCs w:val="24"/>
        </w:rPr>
        <w:t>t</w:t>
      </w:r>
      <w:r w:rsidR="003C303D">
        <w:rPr>
          <w:rFonts w:cstheme="minorHAnsi"/>
          <w:szCs w:val="24"/>
        </w:rPr>
        <w:t xml:space="preserve">), executes nearly sinusoidal oscillations around a mean value of </w:t>
      </w:r>
      <w:r w:rsidR="00F45197">
        <w:rPr>
          <w:rFonts w:cstheme="minorHAnsi"/>
          <w:szCs w:val="24"/>
        </w:rPr>
        <w:t>1000</w:t>
      </w:r>
      <w:r w:rsidR="003C303D">
        <w:rPr>
          <w:rFonts w:cstheme="minorHAnsi"/>
          <w:szCs w:val="24"/>
        </w:rPr>
        <w:t xml:space="preserve">. The oscillations of </w:t>
      </w:r>
      <w:r w:rsidR="003C303D" w:rsidRPr="00D169DC">
        <w:rPr>
          <w:rFonts w:cstheme="minorHAnsi"/>
          <w:i/>
          <w:szCs w:val="24"/>
        </w:rPr>
        <w:t>P</w:t>
      </w:r>
      <w:r w:rsidR="00B700B8">
        <w:rPr>
          <w:rFonts w:cstheme="minorHAnsi"/>
          <w:i/>
          <w:szCs w:val="24"/>
        </w:rPr>
        <w:t>er</w:t>
      </w:r>
      <w:r w:rsidR="003C303D">
        <w:rPr>
          <w:rFonts w:cstheme="minorHAnsi"/>
          <w:szCs w:val="24"/>
        </w:rPr>
        <w:t xml:space="preserve"> mRNA, on the other hand, are slightly non-sinusoidal. This property of the model is not in contradiction to the evidently sinusoidal oscillations exhibited by luciferase ‘reporter’ genes driven by </w:t>
      </w:r>
      <w:r w:rsidR="003C303D" w:rsidRPr="00F81520">
        <w:rPr>
          <w:rFonts w:cstheme="minorHAnsi"/>
          <w:i/>
          <w:szCs w:val="24"/>
        </w:rPr>
        <w:t>P</w:t>
      </w:r>
      <w:r w:rsidR="00B700B8">
        <w:rPr>
          <w:rFonts w:cstheme="minorHAnsi"/>
          <w:i/>
          <w:szCs w:val="24"/>
        </w:rPr>
        <w:t>er</w:t>
      </w:r>
      <w:r w:rsidR="003C303D">
        <w:rPr>
          <w:rFonts w:cstheme="minorHAnsi"/>
          <w:i/>
          <w:szCs w:val="24"/>
        </w:rPr>
        <w:t>2</w:t>
      </w:r>
      <w:r w:rsidR="003C303D">
        <w:rPr>
          <w:rFonts w:cstheme="minorHAnsi"/>
          <w:szCs w:val="24"/>
        </w:rPr>
        <w:t xml:space="preserve"> promoters </w:t>
      </w:r>
      <w:r w:rsidR="003C303D" w:rsidRPr="006045BB">
        <w:rPr>
          <w:rFonts w:cstheme="minorHAnsi"/>
          <w:szCs w:val="24"/>
          <w:highlight w:val="yellow"/>
        </w:rPr>
        <w:t>[Xu et al 2015]</w:t>
      </w:r>
      <w:r w:rsidR="003C303D">
        <w:rPr>
          <w:rFonts w:cstheme="minorHAnsi"/>
          <w:szCs w:val="24"/>
        </w:rPr>
        <w:t xml:space="preserve"> because those observations were made on populations of cells</w:t>
      </w:r>
      <w:r w:rsidR="006C23E6">
        <w:rPr>
          <w:rFonts w:cstheme="minorHAnsi"/>
          <w:szCs w:val="24"/>
        </w:rPr>
        <w:t>, which, in reality, cannot be perfectly synchronized</w:t>
      </w:r>
      <w:r w:rsidR="003C303D">
        <w:rPr>
          <w:rFonts w:cstheme="minorHAnsi"/>
          <w:szCs w:val="24"/>
        </w:rPr>
        <w:t xml:space="preserve">. In </w:t>
      </w:r>
      <w:commentRangeStart w:id="12"/>
      <w:r w:rsidR="003C303D">
        <w:rPr>
          <w:rFonts w:cstheme="minorHAnsi"/>
          <w:szCs w:val="24"/>
        </w:rPr>
        <w:t>Supplementary Figure S</w:t>
      </w:r>
      <w:r w:rsidR="00573BC7">
        <w:rPr>
          <w:rFonts w:cstheme="minorHAnsi"/>
          <w:szCs w:val="24"/>
        </w:rPr>
        <w:t>1</w:t>
      </w:r>
      <w:r w:rsidR="003C303D">
        <w:rPr>
          <w:rFonts w:cstheme="minorHAnsi"/>
          <w:szCs w:val="24"/>
        </w:rPr>
        <w:t xml:space="preserve"> </w:t>
      </w:r>
      <w:commentRangeEnd w:id="12"/>
      <w:r w:rsidR="00937F5D">
        <w:rPr>
          <w:rStyle w:val="CommentReference"/>
        </w:rPr>
        <w:commentReference w:id="12"/>
      </w:r>
      <w:r w:rsidR="003C303D">
        <w:rPr>
          <w:rFonts w:cstheme="minorHAnsi"/>
          <w:szCs w:val="24"/>
        </w:rPr>
        <w:t xml:space="preserve">we show that the </w:t>
      </w:r>
      <w:r w:rsidR="003C303D" w:rsidRPr="006045BB">
        <w:rPr>
          <w:rFonts w:cstheme="minorHAnsi"/>
          <w:i/>
          <w:szCs w:val="24"/>
        </w:rPr>
        <w:t>P</w:t>
      </w:r>
      <w:r w:rsidR="00B700B8">
        <w:rPr>
          <w:rFonts w:cstheme="minorHAnsi"/>
          <w:i/>
          <w:szCs w:val="24"/>
        </w:rPr>
        <w:t>er</w:t>
      </w:r>
      <w:r w:rsidR="003C303D">
        <w:rPr>
          <w:rFonts w:cstheme="minorHAnsi"/>
          <w:szCs w:val="24"/>
        </w:rPr>
        <w:t xml:space="preserve"> mRNA oscillations reported in Figure 3b, when averaged over a population of cells with a 10% dispersion of phase, appear perfectly sinusoidal.</w:t>
      </w:r>
    </w:p>
    <w:p w14:paraId="0E5926B9" w14:textId="25F18D3B" w:rsidR="006A2575" w:rsidRPr="00F64F97" w:rsidRDefault="003C303D" w:rsidP="00626F7A">
      <w:pPr>
        <w:spacing w:after="120"/>
        <w:jc w:val="both"/>
        <w:rPr>
          <w:rFonts w:cstheme="minorHAnsi"/>
          <w:szCs w:val="24"/>
        </w:rPr>
      </w:pPr>
      <w:r>
        <w:rPr>
          <w:rFonts w:cstheme="minorHAnsi"/>
          <w:szCs w:val="24"/>
        </w:rPr>
        <w:t>The oscillations in F</w:t>
      </w:r>
      <w:r w:rsidR="00FF66F4" w:rsidRPr="00FF66F4">
        <w:rPr>
          <w:rFonts w:cstheme="minorHAnsi"/>
          <w:szCs w:val="24"/>
          <w:highlight w:val="yellow"/>
        </w:rPr>
        <w:t>igure 3</w:t>
      </w:r>
      <w:r>
        <w:rPr>
          <w:rFonts w:cstheme="minorHAnsi"/>
          <w:szCs w:val="24"/>
          <w:highlight w:val="yellow"/>
        </w:rPr>
        <w:t>b</w:t>
      </w:r>
      <w:r w:rsidR="00A16A5A">
        <w:rPr>
          <w:rFonts w:cstheme="minorHAnsi"/>
          <w:szCs w:val="24"/>
        </w:rPr>
        <w:t xml:space="preserve"> </w:t>
      </w:r>
      <w:r>
        <w:rPr>
          <w:rFonts w:cstheme="minorHAnsi"/>
          <w:szCs w:val="24"/>
        </w:rPr>
        <w:t xml:space="preserve">require </w:t>
      </w:r>
      <w:r w:rsidR="00876690">
        <w:rPr>
          <w:rFonts w:ascii="Cambria" w:hAnsi="Cambria" w:cstheme="minorHAnsi"/>
          <w:iCs/>
          <w:szCs w:val="24"/>
        </w:rPr>
        <w:t>[PER]</w:t>
      </w:r>
      <w:r w:rsidR="00876690" w:rsidRPr="003C303D">
        <w:rPr>
          <w:rFonts w:ascii="Cambria" w:hAnsi="Cambria" w:cstheme="minorHAnsi"/>
          <w:iCs/>
          <w:szCs w:val="24"/>
          <w:vertAlign w:val="subscript"/>
        </w:rPr>
        <w:t>nuclear</w:t>
      </w:r>
      <w:r w:rsidR="00876690">
        <w:rPr>
          <w:rFonts w:ascii="Cambria" w:hAnsi="Cambria" w:cstheme="minorHAnsi"/>
          <w:iCs/>
          <w:szCs w:val="24"/>
        </w:rPr>
        <w:t xml:space="preserve"> ≈</w:t>
      </w:r>
      <w:r>
        <w:rPr>
          <w:rFonts w:ascii="Cambria" w:hAnsi="Cambria" w:cstheme="minorHAnsi"/>
          <w:iCs/>
          <w:szCs w:val="24"/>
        </w:rPr>
        <w:t xml:space="preserve"> [BMAL]</w:t>
      </w:r>
      <w:r>
        <w:rPr>
          <w:rFonts w:ascii="Cambria" w:hAnsi="Cambria" w:cstheme="minorHAnsi"/>
          <w:iCs/>
          <w:szCs w:val="24"/>
          <w:vertAlign w:val="subscript"/>
        </w:rPr>
        <w:t>total</w:t>
      </w:r>
      <w:r w:rsidR="009F2916">
        <w:rPr>
          <w:rFonts w:ascii="Cambria" w:hAnsi="Cambria" w:cstheme="minorHAnsi"/>
          <w:iCs/>
          <w:szCs w:val="24"/>
        </w:rPr>
        <w:t xml:space="preserve"> </w:t>
      </w:r>
      <m:oMath>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sSub>
          <m:sSubPr>
            <m:ctrlPr>
              <w:rPr>
                <w:rFonts w:ascii="Cambria Math" w:hAnsi="Cambria Math" w:cstheme="minorHAnsi"/>
                <w:i/>
                <w:iCs/>
                <w:szCs w:val="24"/>
              </w:rPr>
            </m:ctrlPr>
          </m:sSubPr>
          <m:e>
            <m:acc>
              <m:accPr>
                <m:ctrlPr>
                  <w:rPr>
                    <w:rFonts w:ascii="Cambria Math" w:hAnsi="Cambria Math" w:cstheme="minorHAnsi"/>
                    <w:i/>
                    <w:iCs/>
                    <w:szCs w:val="24"/>
                  </w:rPr>
                </m:ctrlPr>
              </m:accPr>
              <m:e>
                <m:r>
                  <w:rPr>
                    <w:rFonts w:ascii="Cambria Math" w:hAnsi="Cambria Math" w:cstheme="minorHAnsi"/>
                    <w:szCs w:val="24"/>
                  </w:rPr>
                  <m:t>K</m:t>
                </m:r>
              </m:e>
            </m:acc>
          </m:e>
          <m:sub>
            <m:r>
              <m:rPr>
                <m:nor/>
              </m:rPr>
              <w:rPr>
                <w:rFonts w:ascii="Cambria Math" w:hAnsi="Cambria Math" w:cstheme="minorHAnsi"/>
                <w:iCs/>
                <w:szCs w:val="24"/>
              </w:rPr>
              <m:t>d</m:t>
            </m:r>
          </m:sub>
        </m:sSub>
      </m:oMath>
      <w:r>
        <w:rPr>
          <w:rFonts w:ascii="Cambria" w:hAnsi="Cambria" w:cstheme="minorHAnsi"/>
          <w:iCs/>
          <w:szCs w:val="24"/>
        </w:rPr>
        <w:t xml:space="preserve">, </w:t>
      </w:r>
      <w:r w:rsidRPr="00B54E58">
        <w:rPr>
          <w:rFonts w:cstheme="minorHAnsi"/>
          <w:iCs/>
          <w:szCs w:val="24"/>
        </w:rPr>
        <w:t>i.e., that the dissociation constant of the PER:BMAL complex is much smaller than the concentrations of the binding partners</w:t>
      </w:r>
      <w:r w:rsidR="00A16A5A" w:rsidRPr="00B54E58">
        <w:rPr>
          <w:rFonts w:cstheme="minorHAnsi"/>
          <w:iCs/>
          <w:szCs w:val="24"/>
        </w:rPr>
        <w:t>.</w:t>
      </w:r>
      <w:r w:rsidR="00A16A5A">
        <w:rPr>
          <w:rFonts w:ascii="Cambria" w:hAnsi="Cambria" w:cstheme="minorHAnsi"/>
          <w:iCs/>
          <w:szCs w:val="24"/>
        </w:rPr>
        <w:t xml:space="preserve"> </w:t>
      </w:r>
      <w:r w:rsidR="006A2575" w:rsidRPr="00F64F97">
        <w:rPr>
          <w:rFonts w:cstheme="minorHAnsi"/>
          <w:szCs w:val="24"/>
        </w:rPr>
        <w:t xml:space="preserve">To see why this is a problem, we must </w:t>
      </w:r>
      <w:r w:rsidR="00573BC7">
        <w:rPr>
          <w:rFonts w:cstheme="minorHAnsi"/>
          <w:szCs w:val="24"/>
        </w:rPr>
        <w:t>estimate</w:t>
      </w:r>
      <w:r w:rsidR="006A2575" w:rsidRPr="00F64F97">
        <w:rPr>
          <w:rFonts w:cstheme="minorHAnsi"/>
          <w:szCs w:val="24"/>
        </w:rPr>
        <w:t xml:space="preserve"> </w:t>
      </w:r>
      <m:oMath>
        <m:sSub>
          <m:sSubPr>
            <m:ctrlPr>
              <w:rPr>
                <w:rFonts w:ascii="Cambria Math" w:hAnsi="Cambria Math" w:cstheme="minorHAnsi"/>
                <w:bCs/>
                <w:i/>
                <w:szCs w:val="24"/>
              </w:rPr>
            </m:ctrlPr>
          </m:sSubPr>
          <m:e>
            <m:acc>
              <m:accPr>
                <m:ctrlPr>
                  <w:rPr>
                    <w:rFonts w:ascii="Cambria Math" w:hAnsi="Cambria Math" w:cstheme="minorHAnsi"/>
                    <w:bCs/>
                    <w:i/>
                    <w:szCs w:val="24"/>
                  </w:rPr>
                </m:ctrlPr>
              </m:accPr>
              <m:e>
                <m:r>
                  <w:rPr>
                    <w:rFonts w:ascii="Cambria Math" w:hAnsi="Cambria Math" w:cstheme="minorHAnsi"/>
                    <w:szCs w:val="24"/>
                  </w:rPr>
                  <m:t>K</m:t>
                </m:r>
              </m:e>
            </m:acc>
          </m:e>
          <m:sub>
            <m:r>
              <m:rPr>
                <m:nor/>
              </m:rPr>
              <w:rPr>
                <w:rFonts w:ascii="Cambria Math" w:hAnsi="Cambria Math" w:cstheme="minorHAnsi"/>
                <w:bCs/>
                <w:szCs w:val="24"/>
              </w:rPr>
              <m:t>d</m:t>
            </m:r>
          </m:sub>
        </m:sSub>
      </m:oMath>
      <w:r w:rsidR="006A2575" w:rsidRPr="00F64F97">
        <w:rPr>
          <w:rFonts w:cstheme="minorHAnsi"/>
          <w:szCs w:val="24"/>
        </w:rPr>
        <w:t xml:space="preserve"> </w:t>
      </w:r>
      <w:r w:rsidR="00876690">
        <w:rPr>
          <w:rFonts w:cstheme="minorHAnsi"/>
          <w:szCs w:val="24"/>
        </w:rPr>
        <w:t>by fitting [PER] and [BMAL] to experimental data</w:t>
      </w:r>
      <w:r w:rsidR="006A2575" w:rsidRPr="00F64F97">
        <w:rPr>
          <w:rFonts w:cstheme="minorHAnsi"/>
          <w:szCs w:val="24"/>
        </w:rPr>
        <w:t>.</w:t>
      </w:r>
    </w:p>
    <w:p w14:paraId="6B7FAA93" w14:textId="708551E0" w:rsidR="00700FFE" w:rsidRPr="00853067" w:rsidRDefault="00700FFE" w:rsidP="00876856">
      <w:pPr>
        <w:spacing w:after="120"/>
        <w:jc w:val="both"/>
        <w:rPr>
          <w:rFonts w:eastAsiaTheme="minorEastAsia" w:cstheme="minorHAnsi"/>
          <w:b/>
          <w:szCs w:val="24"/>
          <w:rPrChange w:id="13" w:author="Chen, Jing" w:date="2021-09-08T22:23:00Z">
            <w:rPr>
              <w:rFonts w:eastAsiaTheme="minorEastAsia" w:cstheme="minorHAnsi"/>
              <w:szCs w:val="24"/>
            </w:rPr>
          </w:rPrChange>
        </w:rPr>
      </w:pPr>
      <w:r w:rsidRPr="00853067">
        <w:rPr>
          <w:rFonts w:eastAsiaTheme="minorEastAsia" w:cstheme="minorHAnsi"/>
          <w:b/>
          <w:szCs w:val="24"/>
          <w:rPrChange w:id="14" w:author="Chen, Jing" w:date="2021-09-08T22:23:00Z">
            <w:rPr>
              <w:rFonts w:eastAsiaTheme="minorEastAsia" w:cstheme="minorHAnsi"/>
              <w:szCs w:val="24"/>
            </w:rPr>
          </w:rPrChange>
        </w:rPr>
        <w:tab/>
      </w:r>
      <w:r w:rsidRPr="00853067">
        <w:rPr>
          <w:rFonts w:eastAsiaTheme="minorEastAsia" w:cstheme="minorHAnsi"/>
          <w:b/>
          <w:i/>
          <w:szCs w:val="24"/>
          <w:rPrChange w:id="15" w:author="Chen, Jing" w:date="2021-09-08T22:23:00Z">
            <w:rPr>
              <w:rFonts w:eastAsiaTheme="minorEastAsia" w:cstheme="minorHAnsi"/>
              <w:i/>
              <w:szCs w:val="24"/>
            </w:rPr>
          </w:rPrChange>
        </w:rPr>
        <w:t>Estimation of</w:t>
      </w:r>
      <w:r w:rsidRPr="00853067">
        <w:rPr>
          <w:rFonts w:eastAsiaTheme="minorEastAsia" w:cstheme="minorHAnsi"/>
          <w:b/>
          <w:szCs w:val="24"/>
          <w:rPrChange w:id="16" w:author="Chen, Jing" w:date="2021-09-08T22:23:00Z">
            <w:rPr>
              <w:rFonts w:eastAsiaTheme="minorEastAsia" w:cstheme="minorHAnsi"/>
              <w:szCs w:val="24"/>
            </w:rPr>
          </w:rPrChange>
        </w:rPr>
        <w:t xml:space="preserve"> </w:t>
      </w:r>
      <m:oMath>
        <m:sSub>
          <m:sSubPr>
            <m:ctrlPr>
              <w:rPr>
                <w:rFonts w:ascii="Cambria Math" w:eastAsiaTheme="minorEastAsia" w:hAnsi="Cambria Math" w:cstheme="minorHAnsi"/>
                <w:b/>
                <w:i/>
                <w:szCs w:val="24"/>
              </w:rPr>
            </m:ctrlPr>
          </m:sSubPr>
          <m:e>
            <m:acc>
              <m:accPr>
                <m:ctrlPr>
                  <w:rPr>
                    <w:rFonts w:ascii="Cambria Math" w:eastAsiaTheme="minorEastAsia" w:hAnsi="Cambria Math" w:cstheme="minorHAnsi"/>
                    <w:b/>
                    <w:i/>
                    <w:szCs w:val="24"/>
                  </w:rPr>
                </m:ctrlPr>
              </m:accPr>
              <m:e>
                <m:r>
                  <m:rPr>
                    <m:sty m:val="bi"/>
                  </m:rPr>
                  <w:rPr>
                    <w:rFonts w:ascii="Cambria Math" w:eastAsiaTheme="minorEastAsia" w:hAnsi="Cambria Math" w:cstheme="minorHAnsi"/>
                    <w:szCs w:val="24"/>
                  </w:rPr>
                  <m:t>P</m:t>
                </m:r>
              </m:e>
            </m:acc>
          </m:e>
          <m:sub>
            <m:r>
              <m:rPr>
                <m:nor/>
              </m:rPr>
              <w:rPr>
                <w:rFonts w:ascii="Cambria Math" w:eastAsiaTheme="minorEastAsia" w:hAnsi="Cambria Math" w:cstheme="minorHAnsi"/>
                <w:b/>
                <w:szCs w:val="24"/>
                <w:rPrChange w:id="17" w:author="Chen, Jing" w:date="2021-09-08T22:23:00Z">
                  <w:rPr>
                    <w:rFonts w:ascii="Cambria Math" w:eastAsiaTheme="minorEastAsia" w:hAnsi="Cambria Math" w:cstheme="minorHAnsi"/>
                    <w:szCs w:val="24"/>
                  </w:rPr>
                </w:rPrChange>
              </w:rPr>
              <m:t>tot</m:t>
            </m:r>
          </m:sub>
        </m:sSub>
        <m:r>
          <m:rPr>
            <m:sty m:val="bi"/>
          </m:rPr>
          <w:rPr>
            <w:rFonts w:ascii="Cambria Math" w:eastAsiaTheme="minorEastAsia" w:hAnsi="Cambria Math" w:cstheme="minorHAnsi"/>
            <w:szCs w:val="24"/>
          </w:rPr>
          <m:t xml:space="preserve">, </m:t>
        </m:r>
        <m:sSub>
          <m:sSubPr>
            <m:ctrlPr>
              <w:rPr>
                <w:rFonts w:ascii="Cambria Math" w:eastAsiaTheme="minorEastAsia" w:hAnsi="Cambria Math" w:cstheme="minorHAnsi"/>
                <w:b/>
                <w:i/>
                <w:szCs w:val="24"/>
              </w:rPr>
            </m:ctrlPr>
          </m:sSubPr>
          <m:e>
            <m:acc>
              <m:accPr>
                <m:ctrlPr>
                  <w:rPr>
                    <w:rFonts w:ascii="Cambria Math" w:eastAsiaTheme="minorEastAsia" w:hAnsi="Cambria Math" w:cstheme="minorHAnsi"/>
                    <w:b/>
                    <w:i/>
                    <w:szCs w:val="24"/>
                  </w:rPr>
                </m:ctrlPr>
              </m:accPr>
              <m:e>
                <m:r>
                  <m:rPr>
                    <m:sty m:val="bi"/>
                  </m:rPr>
                  <w:rPr>
                    <w:rFonts w:ascii="Cambria Math" w:eastAsiaTheme="minorEastAsia" w:hAnsi="Cambria Math" w:cstheme="minorHAnsi"/>
                    <w:szCs w:val="24"/>
                  </w:rPr>
                  <m:t>A</m:t>
                </m:r>
              </m:e>
            </m:acc>
          </m:e>
          <m:sub>
            <m:r>
              <m:rPr>
                <m:nor/>
              </m:rPr>
              <w:rPr>
                <w:rFonts w:ascii="Cambria Math" w:eastAsiaTheme="minorEastAsia" w:hAnsi="Cambria Math" w:cstheme="minorHAnsi"/>
                <w:b/>
                <w:szCs w:val="24"/>
                <w:rPrChange w:id="18" w:author="Chen, Jing" w:date="2021-09-08T22:23:00Z">
                  <w:rPr>
                    <w:rFonts w:ascii="Cambria Math" w:eastAsiaTheme="minorEastAsia" w:hAnsi="Cambria Math" w:cstheme="minorHAnsi"/>
                    <w:szCs w:val="24"/>
                  </w:rPr>
                </w:rPrChange>
              </w:rPr>
              <m:t>T</m:t>
            </m:r>
          </m:sub>
        </m:sSub>
        <m:r>
          <m:rPr>
            <m:sty m:val="bi"/>
          </m:rPr>
          <w:rPr>
            <w:rFonts w:ascii="Cambria Math" w:eastAsiaTheme="minorEastAsia" w:hAnsi="Cambria Math" w:cstheme="minorHAnsi"/>
            <w:szCs w:val="24"/>
          </w:rPr>
          <m:t xml:space="preserve">, </m:t>
        </m:r>
        <m:r>
          <m:rPr>
            <m:nor/>
          </m:rPr>
          <w:rPr>
            <w:rFonts w:eastAsiaTheme="minorEastAsia" w:cstheme="minorHAnsi"/>
            <w:b/>
            <w:i/>
            <w:szCs w:val="24"/>
            <w:rPrChange w:id="19" w:author="Chen, Jing" w:date="2021-09-08T22:23:00Z">
              <w:rPr>
                <w:rFonts w:eastAsiaTheme="minorEastAsia" w:cstheme="minorHAnsi"/>
                <w:i/>
                <w:szCs w:val="24"/>
              </w:rPr>
            </w:rPrChange>
          </w:rPr>
          <m:t>and</m:t>
        </m:r>
        <m:r>
          <m:rPr>
            <m:nor/>
          </m:rPr>
          <w:rPr>
            <w:rFonts w:ascii="Cambria Math" w:eastAsiaTheme="minorEastAsia" w:hAnsi="Cambria Math" w:cstheme="minorHAnsi"/>
            <w:b/>
            <w:szCs w:val="24"/>
            <w:rPrChange w:id="20" w:author="Chen, Jing" w:date="2021-09-08T22:23:00Z">
              <w:rPr>
                <w:rFonts w:ascii="Cambria Math" w:eastAsiaTheme="minorEastAsia" w:hAnsi="Cambria Math" w:cstheme="minorHAnsi"/>
                <w:szCs w:val="24"/>
              </w:rPr>
            </w:rPrChange>
          </w:rPr>
          <m:t xml:space="preserve"> </m:t>
        </m:r>
        <m:sSub>
          <m:sSubPr>
            <m:ctrlPr>
              <w:rPr>
                <w:rFonts w:ascii="Cambria Math" w:eastAsiaTheme="minorEastAsia" w:hAnsi="Cambria Math" w:cstheme="minorHAnsi"/>
                <w:b/>
                <w:i/>
                <w:szCs w:val="24"/>
              </w:rPr>
            </m:ctrlPr>
          </m:sSubPr>
          <m:e>
            <m:acc>
              <m:accPr>
                <m:ctrlPr>
                  <w:rPr>
                    <w:rFonts w:ascii="Cambria Math" w:eastAsiaTheme="minorEastAsia" w:hAnsi="Cambria Math" w:cstheme="minorHAnsi"/>
                    <w:b/>
                    <w:i/>
                    <w:szCs w:val="24"/>
                  </w:rPr>
                </m:ctrlPr>
              </m:accPr>
              <m:e>
                <m:r>
                  <m:rPr>
                    <m:sty m:val="bi"/>
                  </m:rPr>
                  <w:rPr>
                    <w:rFonts w:ascii="Cambria Math" w:eastAsiaTheme="minorEastAsia" w:hAnsi="Cambria Math" w:cstheme="minorHAnsi"/>
                    <w:szCs w:val="24"/>
                  </w:rPr>
                  <m:t>K</m:t>
                </m:r>
              </m:e>
            </m:acc>
          </m:e>
          <m:sub>
            <m:r>
              <m:rPr>
                <m:nor/>
              </m:rPr>
              <w:rPr>
                <w:rFonts w:ascii="Cambria Math" w:eastAsiaTheme="minorEastAsia" w:hAnsi="Cambria Math" w:cstheme="minorHAnsi"/>
                <w:b/>
                <w:szCs w:val="24"/>
                <w:rPrChange w:id="21" w:author="Chen, Jing" w:date="2021-09-08T22:23:00Z">
                  <w:rPr>
                    <w:rFonts w:ascii="Cambria Math" w:eastAsiaTheme="minorEastAsia" w:hAnsi="Cambria Math" w:cstheme="minorHAnsi"/>
                    <w:szCs w:val="24"/>
                  </w:rPr>
                </w:rPrChange>
              </w:rPr>
              <m:t>d</m:t>
            </m:r>
          </m:sub>
        </m:sSub>
      </m:oMath>
      <w:r w:rsidR="00F63B56" w:rsidRPr="00853067">
        <w:rPr>
          <w:rFonts w:eastAsiaTheme="minorEastAsia" w:cstheme="minorHAnsi"/>
          <w:b/>
          <w:szCs w:val="24"/>
          <w:rPrChange w:id="22" w:author="Chen, Jing" w:date="2021-09-08T22:23:00Z">
            <w:rPr>
              <w:rFonts w:eastAsiaTheme="minorEastAsia" w:cstheme="minorHAnsi"/>
              <w:szCs w:val="24"/>
            </w:rPr>
          </w:rPrChange>
        </w:rPr>
        <w:t xml:space="preserve"> </w:t>
      </w:r>
      <w:r w:rsidR="00F63B56" w:rsidRPr="00853067">
        <w:rPr>
          <w:rFonts w:eastAsiaTheme="minorEastAsia" w:cstheme="minorHAnsi"/>
          <w:b/>
          <w:i/>
          <w:szCs w:val="24"/>
          <w:rPrChange w:id="23" w:author="Chen, Jing" w:date="2021-09-08T22:23:00Z">
            <w:rPr>
              <w:rFonts w:eastAsiaTheme="minorEastAsia" w:cstheme="minorHAnsi"/>
              <w:i/>
              <w:szCs w:val="24"/>
            </w:rPr>
          </w:rPrChange>
        </w:rPr>
        <w:t>from experimental data.</w:t>
      </w:r>
    </w:p>
    <w:p w14:paraId="75CB7A2B" w14:textId="05B5AB7B" w:rsidR="00A56DCE" w:rsidRPr="00F64F97" w:rsidRDefault="00876856" w:rsidP="00965850">
      <w:pPr>
        <w:spacing w:after="120"/>
        <w:jc w:val="both"/>
        <w:rPr>
          <w:rFonts w:eastAsiaTheme="minorEastAsia" w:cstheme="minorHAnsi"/>
          <w:szCs w:val="24"/>
        </w:rPr>
      </w:pPr>
      <w:r w:rsidRPr="00F64F97">
        <w:rPr>
          <w:rFonts w:eastAsiaTheme="minorEastAsia" w:cstheme="minorHAnsi"/>
          <w:szCs w:val="24"/>
        </w:rPr>
        <w:t xml:space="preserve">We can estimate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Pr="00F64F97">
        <w:rPr>
          <w:rFonts w:eastAsiaTheme="minorEastAsia" w:cstheme="minorHAnsi"/>
          <w:szCs w:val="24"/>
        </w:rPr>
        <w:t xml:space="preserve"> from the fact that there is a maximum of ~30,000 molecules of PER in a mammalian cell </w:t>
      </w:r>
      <w:r w:rsidRPr="00F64F97">
        <w:rPr>
          <w:rFonts w:eastAsiaTheme="minorEastAsia" w:cstheme="minorHAnsi"/>
          <w:szCs w:val="24"/>
        </w:rPr>
        <w:fldChar w:fldCharType="begin">
          <w:fldData xml:space="preserve">PEVuZE5vdGU+PENpdGU+PEF1dGhvcj5OYXJ1bWk8L0F1dGhvcj48WWVhcj4yMDE2PC9ZZWFyPjxS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</w:fldData>
        </w:fldChar>
      </w:r>
      <w:r w:rsidR="00313A94" w:rsidRPr="00F64F97">
        <w:rPr>
          <w:rFonts w:eastAsiaTheme="minorEastAsia" w:cstheme="minorHAnsi"/>
          <w:szCs w:val="24"/>
        </w:rPr>
        <w:instrText xml:space="preserve"> ADDIN EN.CITE </w:instrText>
      </w:r>
      <w:r w:rsidR="00313A94" w:rsidRPr="00F64F97">
        <w:rPr>
          <w:rFonts w:eastAsiaTheme="minorEastAsia" w:cstheme="minorHAnsi"/>
          <w:szCs w:val="24"/>
        </w:rPr>
        <w:fldChar w:fldCharType="begin">
          <w:fldData xml:space="preserve">PEVuZE5vdGU+PENpdGU+PEF1dGhvcj5OYXJ1bWk8L0F1dGhvcj48WWVhcj4yMDE2PC9ZZWFyPjxS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</w:fldData>
        </w:fldChar>
      </w:r>
      <w:r w:rsidR="00313A94" w:rsidRPr="00F64F97">
        <w:rPr>
          <w:rFonts w:eastAsiaTheme="minorEastAsia" w:cstheme="minorHAnsi"/>
          <w:szCs w:val="24"/>
        </w:rPr>
        <w:instrText xml:space="preserve"> ADDIN EN.CITE.DATA </w:instrText>
      </w:r>
      <w:r w:rsidR="00313A94" w:rsidRPr="00F64F97">
        <w:rPr>
          <w:rFonts w:eastAsiaTheme="minorEastAsia" w:cstheme="minorHAnsi"/>
          <w:szCs w:val="24"/>
        </w:rPr>
      </w:r>
      <w:r w:rsidR="00313A94" w:rsidRPr="00F64F97">
        <w:rPr>
          <w:rFonts w:eastAsiaTheme="minorEastAsia" w:cstheme="minorHAnsi"/>
          <w:szCs w:val="24"/>
        </w:rPr>
        <w:fldChar w:fldCharType="end"/>
      </w:r>
      <w:r w:rsidRPr="00F64F97">
        <w:rPr>
          <w:rFonts w:eastAsiaTheme="minorEastAsia" w:cstheme="minorHAnsi"/>
          <w:szCs w:val="24"/>
        </w:rPr>
      </w:r>
      <w:r w:rsidRPr="00F64F97">
        <w:rPr>
          <w:rFonts w:eastAsiaTheme="minorEastAsia" w:cstheme="minorHAnsi"/>
          <w:szCs w:val="24"/>
        </w:rPr>
        <w:fldChar w:fldCharType="separate"/>
      </w:r>
      <w:r w:rsidR="00313A94" w:rsidRPr="00F64F97">
        <w:rPr>
          <w:rFonts w:eastAsiaTheme="minorEastAsia" w:cstheme="minorHAnsi"/>
          <w:noProof/>
          <w:szCs w:val="24"/>
        </w:rPr>
        <w:t>(28)</w:t>
      </w:r>
      <w:r w:rsidRPr="00F64F97">
        <w:rPr>
          <w:rFonts w:eastAsiaTheme="minorEastAsia" w:cstheme="minorHAnsi"/>
          <w:szCs w:val="24"/>
        </w:rPr>
        <w:fldChar w:fldCharType="end"/>
      </w:r>
      <w:r w:rsidR="005030F8" w:rsidRPr="00F64F97">
        <w:rPr>
          <w:rFonts w:eastAsiaTheme="minorEastAsia" w:cstheme="minorHAnsi"/>
          <w:szCs w:val="24"/>
        </w:rPr>
        <w:t xml:space="preserve">; hence, </w:t>
      </w:r>
      <m:oMath>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3×</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10</m:t>
                </m:r>
              </m:e>
              <m:sup>
                <m:r>
                  <w:rPr>
                    <w:rFonts w:ascii="Cambria Math" w:eastAsiaTheme="minorEastAsia" w:hAnsi="Cambria Math" w:cstheme="minorHAnsi"/>
                    <w:szCs w:val="24"/>
                  </w:rPr>
                  <m:t>4</m:t>
                </m:r>
              </m:sup>
            </m:sSup>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acc>
          <m:accPr>
            <m:ctrlPr>
              <w:rPr>
                <w:rFonts w:ascii="Cambria Math" w:eastAsiaTheme="minorEastAsia" w:hAnsi="Cambria Math" w:cstheme="minorHAnsi"/>
                <w:i/>
                <w:szCs w:val="24"/>
              </w:rPr>
            </m:ctrlPr>
          </m:accPr>
          <m:e>
            <m:r>
              <w:rPr>
                <w:rFonts w:ascii="Cambria Math" w:eastAsiaTheme="minorEastAsia" w:hAnsi="Cambria Math" w:cstheme="minorHAnsi"/>
                <w:szCs w:val="24"/>
              </w:rPr>
              <m:t>P</m:t>
            </m:r>
          </m:e>
        </m:acc>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C</m:t>
            </m:r>
          </m:sub>
        </m:sSub>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P</m:t>
                </m:r>
              </m:e>
            </m:acc>
          </m:e>
          <m:sub>
            <m:r>
              <m:rPr>
                <m:sty m:val="p"/>
              </m:rPr>
              <w:rPr>
                <w:rFonts w:ascii="Cambria Math" w:eastAsiaTheme="minorEastAsia" w:hAnsi="Cambria Math" w:cstheme="minorHAnsi"/>
                <w:szCs w:val="24"/>
              </w:rPr>
              <m:t>c</m:t>
            </m:r>
          </m:sub>
        </m:sSub>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eastAsiaTheme="minorEastAsia" w:hAnsi="Cambria Math" w:cstheme="minorHAnsi"/>
            <w:szCs w:val="24"/>
          </w:rPr>
          <m:t>P+</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C</m:t>
            </m:r>
          </m:sub>
        </m:sSub>
        <m:f>
          <m:fPr>
            <m:ctrlPr>
              <w:rPr>
                <w:rFonts w:ascii="Cambria Math" w:eastAsiaTheme="minorEastAsia" w:hAnsi="Cambria Math" w:cstheme="minorHAnsi"/>
                <w:i/>
                <w:szCs w:val="24"/>
              </w:rPr>
            </m:ctrlPr>
          </m:fPr>
          <m:num>
            <m:acc>
              <m:accPr>
                <m:ctrlPr>
                  <w:rPr>
                    <w:rFonts w:ascii="Cambria Math" w:hAnsi="Cambria Math" w:cstheme="minorHAnsi"/>
                    <w:i/>
                    <w:szCs w:val="24"/>
                  </w:rPr>
                </m:ctrlPr>
              </m:accPr>
              <m:e>
                <m:r>
                  <w:rPr>
                    <w:rFonts w:ascii="Cambria Math" w:hAnsi="Cambria Math" w:cstheme="minorHAnsi"/>
                    <w:szCs w:val="24"/>
                  </w:rPr>
                  <m:t>β</m:t>
                </m:r>
              </m:e>
            </m:acc>
          </m:num>
          <m:den>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α</m:t>
                    </m:r>
                  </m:e>
                </m:acc>
              </m:e>
              <m:sub>
                <m:r>
                  <w:rPr>
                    <w:rFonts w:ascii="Cambria Math" w:eastAsiaTheme="minorEastAsia" w:hAnsi="Cambria Math" w:cstheme="minorHAnsi"/>
                    <w:szCs w:val="24"/>
                  </w:rPr>
                  <m:t>3</m:t>
                </m:r>
              </m:sub>
            </m:sSub>
          </m:den>
        </m:f>
        <m:sSub>
          <m:sSubPr>
            <m:ctrlPr>
              <w:rPr>
                <w:rFonts w:ascii="Cambria Math" w:eastAsiaTheme="minorEastAsia" w:hAnsi="Cambria Math" w:cstheme="minorHAnsi"/>
                <w:i/>
                <w:szCs w:val="24"/>
              </w:rPr>
            </m:ctrlPr>
          </m:sSubPr>
          <m:e>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eastAsiaTheme="minorEastAsia" w:hAnsi="Cambria Math" w:cstheme="minorHAnsi"/>
                <w:szCs w:val="24"/>
              </w:rPr>
              <m:t>P</m:t>
            </m:r>
          </m:e>
          <m:sub>
            <m:r>
              <m:rPr>
                <m:nor/>
              </m:rPr>
              <w:rPr>
                <w:rFonts w:ascii="Cambria Math" w:eastAsiaTheme="minorEastAsia" w:hAnsi="Cambria Math" w:cstheme="minorHAnsi"/>
                <w:szCs w:val="24"/>
              </w:rPr>
              <m:t>c</m:t>
            </m:r>
          </m:sub>
        </m:sSub>
      </m:oMath>
      <w:r w:rsidR="005030F8" w:rsidRPr="00F64F97">
        <w:rPr>
          <w:rFonts w:eastAsiaTheme="minorEastAsia" w:cstheme="minorHAnsi"/>
          <w:szCs w:val="24"/>
        </w:rPr>
        <w:t xml:space="preserve">. In the SNF model, cytoplasmic PER is transported into the nucleus, so the rate at which PER molecules are lost from the cytoplasm, </w:t>
      </w:r>
      <m:oMath>
        <m:acc>
          <m:accPr>
            <m:ctrlPr>
              <w:rPr>
                <w:rFonts w:ascii="Cambria Math" w:hAnsi="Cambria Math" w:cstheme="minorHAnsi"/>
                <w:i/>
                <w:szCs w:val="24"/>
              </w:rPr>
            </m:ctrlPr>
          </m:accPr>
          <m:e>
            <m:r>
              <w:rPr>
                <w:rFonts w:ascii="Cambria Math" w:hAnsi="Cambria Math" w:cstheme="minorHAnsi"/>
                <w:szCs w:val="24"/>
              </w:rPr>
              <m:t>β</m:t>
            </m:r>
          </m:e>
        </m:acc>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P</m:t>
                </m:r>
              </m:e>
            </m:acc>
          </m:e>
          <m:sub>
            <m:r>
              <m:rPr>
                <m:sty m:val="p"/>
              </m:rPr>
              <w:rPr>
                <w:rFonts w:ascii="Cambria Math" w:eastAsiaTheme="minorEastAsia" w:hAnsi="Cambria Math" w:cstheme="minorHAnsi"/>
                <w:szCs w:val="24"/>
              </w:rPr>
              <m:t>c</m:t>
            </m:r>
          </m:sub>
        </m:sSub>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C</m:t>
            </m:r>
          </m:sub>
        </m:sSub>
      </m:oMath>
      <w:r w:rsidR="005030F8" w:rsidRPr="00F64F97">
        <w:rPr>
          <w:rFonts w:eastAsiaTheme="minorEastAsia" w:cstheme="minorHAnsi"/>
          <w:szCs w:val="24"/>
        </w:rPr>
        <w:t xml:space="preserve">, must equal the rate at which PER molecules are gained in the nucleus, </w:t>
      </w:r>
      <m:oMath>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α</m:t>
                </m:r>
              </m:e>
            </m:acc>
          </m:e>
          <m:sub>
            <m:r>
              <w:rPr>
                <w:rFonts w:ascii="Cambria Math" w:eastAsiaTheme="minorEastAsia" w:hAnsi="Cambria Math" w:cstheme="minorHAnsi"/>
                <w:szCs w:val="24"/>
              </w:rPr>
              <m:t>3</m:t>
            </m:r>
          </m:sub>
        </m:sSub>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P</m:t>
                </m:r>
              </m:e>
            </m:acc>
          </m:e>
          <m:sub>
            <m:r>
              <m:rPr>
                <m:nor/>
              </m:rPr>
              <w:rPr>
                <w:rFonts w:ascii="Cambria Math" w:eastAsiaTheme="minorEastAsia" w:hAnsi="Cambria Math" w:cstheme="minorHAnsi"/>
                <w:szCs w:val="24"/>
              </w:rPr>
              <m:t>c</m:t>
            </m:r>
          </m:sub>
        </m:sSub>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oMath>
      <w:r w:rsidR="00AA61BA">
        <w:rPr>
          <w:rFonts w:eastAsiaTheme="minorEastAsia" w:cstheme="minorHAnsi"/>
          <w:szCs w:val="24"/>
        </w:rPr>
        <w:t>, assuming that there is not significant degradation of PER in the cytoplasm. (For an order-of-magnitude estimation, this is a reasonable simplifying assumption.) In this case,</w:t>
      </w:r>
      <w:r w:rsidR="005030F8" w:rsidRPr="00F64F97">
        <w:rPr>
          <w:rFonts w:eastAsiaTheme="minorEastAsia" w:cstheme="minorHAnsi"/>
          <w:szCs w:val="24"/>
        </w:rPr>
        <w:t xml:space="preserve"> </w:t>
      </w:r>
      <m:oMath>
        <m:f>
          <m:fPr>
            <m:ctrlPr>
              <w:rPr>
                <w:rFonts w:ascii="Cambria Math" w:eastAsiaTheme="minorEastAsia" w:hAnsi="Cambria Math" w:cstheme="minorHAnsi"/>
                <w:i/>
                <w:szCs w:val="24"/>
              </w:rPr>
            </m:ctrlPr>
          </m:fPr>
          <m:num>
            <m:acc>
              <m:accPr>
                <m:ctrlPr>
                  <w:rPr>
                    <w:rFonts w:ascii="Cambria Math" w:hAnsi="Cambria Math" w:cstheme="minorHAnsi"/>
                    <w:i/>
                    <w:szCs w:val="24"/>
                  </w:rPr>
                </m:ctrlPr>
              </m:accPr>
              <m:e>
                <m:r>
                  <w:rPr>
                    <w:rFonts w:ascii="Cambria Math" w:hAnsi="Cambria Math" w:cstheme="minorHAnsi"/>
                    <w:szCs w:val="24"/>
                  </w:rPr>
                  <m:t>β</m:t>
                </m:r>
              </m:e>
            </m:acc>
          </m:num>
          <m:den>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α</m:t>
                    </m:r>
                  </m:e>
                </m:acc>
              </m:e>
              <m:sub>
                <m:r>
                  <w:rPr>
                    <w:rFonts w:ascii="Cambria Math" w:eastAsiaTheme="minorEastAsia" w:hAnsi="Cambria Math" w:cstheme="minorHAnsi"/>
                    <w:szCs w:val="24"/>
                  </w:rPr>
                  <m:t>3</m:t>
                </m:r>
              </m:sub>
            </m:sSub>
          </m:den>
        </m:f>
        <m:r>
          <w:rPr>
            <w:rFonts w:ascii="Cambria Math" w:eastAsiaTheme="minorEastAsia" w:hAnsi="Cambria Math" w:cstheme="minorHAnsi"/>
            <w:szCs w:val="24"/>
          </w:rPr>
          <m:t>=</m:t>
        </m:r>
        <m:f>
          <m:fPr>
            <m:ctrlPr>
              <w:rPr>
                <w:rFonts w:ascii="Cambria Math" w:eastAsiaTheme="minorEastAsia" w:hAnsi="Cambria Math" w:cstheme="minorHAnsi"/>
                <w:i/>
                <w:szCs w:val="24"/>
              </w:rPr>
            </m:ctrlPr>
          </m:fPr>
          <m:num>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num>
          <m:den>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C</m:t>
                </m:r>
              </m:sub>
            </m:sSub>
          </m:den>
        </m:f>
      </m:oMath>
      <w:r w:rsidR="005030F8" w:rsidRPr="00F64F97">
        <w:rPr>
          <w:rFonts w:eastAsiaTheme="minorEastAsia" w:cstheme="minorHAnsi"/>
          <w:szCs w:val="24"/>
        </w:rPr>
        <w:t xml:space="preserve">, and </w:t>
      </w:r>
      <m:oMath>
        <m:r>
          <w:rPr>
            <w:rFonts w:ascii="Cambria Math" w:eastAsiaTheme="minorEastAsia" w:hAnsi="Cambria Math" w:cstheme="minorHAnsi"/>
            <w:szCs w:val="24"/>
          </w:rPr>
          <m:t>3×</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10</m:t>
            </m:r>
          </m:e>
          <m:sup>
            <m:r>
              <w:rPr>
                <w:rFonts w:ascii="Cambria Math" w:eastAsiaTheme="minorEastAsia" w:hAnsi="Cambria Math" w:cstheme="minorHAnsi"/>
                <w:szCs w:val="24"/>
              </w:rPr>
              <m:t>4</m:t>
            </m:r>
          </m:sup>
        </m:sSup>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eastAsiaTheme="minorEastAsia" w:hAnsi="Cambria Math" w:cstheme="minorHAnsi"/>
            <w:szCs w:val="24"/>
          </w:rPr>
          <m:t>(P+</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m:rPr>
                <m:nor/>
              </m:rPr>
              <w:rPr>
                <w:rFonts w:ascii="Cambria Math" w:eastAsiaTheme="minorEastAsia" w:hAnsi="Cambria Math" w:cstheme="minorHAnsi"/>
                <w:szCs w:val="24"/>
              </w:rPr>
              <m:t>c</m:t>
            </m:r>
          </m:sub>
        </m:sSub>
        <m:r>
          <w:rPr>
            <w:rFonts w:ascii="Cambria Math" w:eastAsiaTheme="minorEastAsia" w:hAnsi="Cambria Math" w:cstheme="minorHAnsi"/>
            <w:szCs w:val="24"/>
          </w:rPr>
          <m:t>)</m:t>
        </m:r>
      </m:oMath>
      <w:r w:rsidR="005030F8" w:rsidRPr="00F64F97">
        <w:rPr>
          <w:rFonts w:eastAsiaTheme="minorEastAsia" w:cstheme="minorHAnsi"/>
          <w:szCs w:val="24"/>
        </w:rPr>
        <w:t xml:space="preserve">. </w:t>
      </w:r>
      <w:r w:rsidR="004E23A3" w:rsidRPr="00F64F97">
        <w:rPr>
          <w:rFonts w:eastAsiaTheme="minorEastAsia" w:cstheme="minorHAnsi"/>
          <w:szCs w:val="24"/>
        </w:rPr>
        <w:t>From</w:t>
      </w:r>
      <w:r w:rsidR="00583A13">
        <w:rPr>
          <w:rFonts w:eastAsiaTheme="minorEastAsia" w:cstheme="minorHAnsi"/>
          <w:szCs w:val="24"/>
        </w:rPr>
        <w:t xml:space="preserve"> the simulation in Figure 3</w:t>
      </w:r>
      <w:r w:rsidR="00A16A5A">
        <w:rPr>
          <w:rFonts w:eastAsiaTheme="minorEastAsia" w:cstheme="minorHAnsi"/>
          <w:szCs w:val="24"/>
        </w:rPr>
        <w:t>b</w:t>
      </w:r>
      <w:r w:rsidR="004E23A3" w:rsidRPr="00F64F97">
        <w:rPr>
          <w:rFonts w:eastAsiaTheme="minorEastAsia" w:cstheme="minorHAnsi"/>
          <w:szCs w:val="24"/>
        </w:rPr>
        <w:t xml:space="preserve">, we find that </w:t>
      </w:r>
      <m:oMath>
        <m:sSub>
          <m:sSubPr>
            <m:ctrlPr>
              <w:rPr>
                <w:rFonts w:ascii="Cambria Math" w:eastAsiaTheme="minorEastAsia" w:hAnsi="Cambria Math" w:cstheme="minorHAnsi"/>
                <w:i/>
                <w:szCs w:val="24"/>
              </w:rPr>
            </m:ctrlPr>
          </m:sSubPr>
          <m:e>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m:rPr>
                    <m:nor/>
                  </m:rPr>
                  <w:rPr>
                    <w:rFonts w:ascii="Cambria Math" w:eastAsiaTheme="minorEastAsia" w:hAnsi="Cambria Math" w:cstheme="minorHAnsi"/>
                    <w:szCs w:val="24"/>
                  </w:rPr>
                  <m:t>tot</m:t>
                </m:r>
              </m:sub>
            </m:sSub>
            <m:r>
              <w:rPr>
                <w:rFonts w:ascii="Cambria Math" w:eastAsiaTheme="minorEastAsia" w:hAnsi="Cambria Math" w:cstheme="minorHAnsi"/>
                <w:szCs w:val="24"/>
              </w:rPr>
              <m:t>=P+P</m:t>
            </m:r>
          </m:e>
          <m:sub>
            <m:r>
              <m:rPr>
                <m:nor/>
              </m:rPr>
              <w:rPr>
                <w:rFonts w:ascii="Cambria Math" w:eastAsiaTheme="minorEastAsia" w:hAnsi="Cambria Math" w:cstheme="minorHAnsi"/>
                <w:szCs w:val="24"/>
              </w:rPr>
              <m:t>c</m:t>
            </m:r>
          </m:sub>
        </m:sSub>
        <m:r>
          <w:rPr>
            <w:rFonts w:ascii="Cambria Math" w:eastAsiaTheme="minorEastAsia" w:hAnsi="Cambria Math" w:cstheme="minorHAnsi"/>
            <w:szCs w:val="24"/>
          </w:rPr>
          <m:t>≈2500</m:t>
        </m:r>
      </m:oMath>
      <w:r w:rsidR="004E23A3" w:rsidRPr="00F64F97">
        <w:rPr>
          <w:rFonts w:eastAsiaTheme="minorEastAsia" w:cstheme="minorHAnsi"/>
          <w:szCs w:val="24"/>
        </w:rPr>
        <w:t xml:space="preserve"> at the peak of its oscillation, and from BioNumbers </w:t>
      </w:r>
      <w:r w:rsidR="004E23A3" w:rsidRPr="00F64F97">
        <w:rPr>
          <w:rFonts w:eastAsiaTheme="minorEastAsia" w:cstheme="minorHAnsi"/>
          <w:szCs w:val="24"/>
        </w:rPr>
        <w:fldChar w:fldCharType="begin">
          <w:fldData xml:space="preserve">PEVuZE5vdGU+PENpdGU+PEF1dGhvcj5NaWxvPC9BdXRob3I+PFllYXI+MjAxMDwvWWVhcj48UmVj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</w:fldData>
        </w:fldChar>
      </w:r>
      <w:r w:rsidR="004E23A3" w:rsidRPr="00F64F97">
        <w:rPr>
          <w:rFonts w:eastAsiaTheme="minorEastAsia" w:cstheme="minorHAnsi"/>
          <w:szCs w:val="24"/>
        </w:rPr>
        <w:instrText xml:space="preserve"> ADDIN EN.CITE </w:instrText>
      </w:r>
      <w:r w:rsidR="004E23A3" w:rsidRPr="00F64F97">
        <w:rPr>
          <w:rFonts w:eastAsiaTheme="minorEastAsia" w:cstheme="minorHAnsi"/>
          <w:szCs w:val="24"/>
        </w:rPr>
        <w:fldChar w:fldCharType="begin">
          <w:fldData xml:space="preserve">PEVuZE5vdGU+PENpdGU+PEF1dGhvcj5NaWxvPC9BdXRob3I+PFllYXI+MjAxMDwvWWVhcj48UmVj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</w:fldData>
        </w:fldChar>
      </w:r>
      <w:r w:rsidR="004E23A3" w:rsidRPr="00F64F97">
        <w:rPr>
          <w:rFonts w:eastAsiaTheme="minorEastAsia" w:cstheme="minorHAnsi"/>
          <w:szCs w:val="24"/>
        </w:rPr>
        <w:instrText xml:space="preserve"> ADDIN EN.CITE.DATA </w:instrText>
      </w:r>
      <w:r w:rsidR="004E23A3" w:rsidRPr="00F64F97">
        <w:rPr>
          <w:rFonts w:eastAsiaTheme="minorEastAsia" w:cstheme="minorHAnsi"/>
          <w:szCs w:val="24"/>
        </w:rPr>
      </w:r>
      <w:r w:rsidR="004E23A3" w:rsidRPr="00F64F97">
        <w:rPr>
          <w:rFonts w:eastAsiaTheme="minorEastAsia" w:cstheme="minorHAnsi"/>
          <w:szCs w:val="24"/>
        </w:rPr>
        <w:fldChar w:fldCharType="end"/>
      </w:r>
      <w:r w:rsidR="004E23A3" w:rsidRPr="00F64F97">
        <w:rPr>
          <w:rFonts w:eastAsiaTheme="minorEastAsia" w:cstheme="minorHAnsi"/>
          <w:szCs w:val="24"/>
        </w:rPr>
      </w:r>
      <w:r w:rsidR="004E23A3" w:rsidRPr="00F64F97">
        <w:rPr>
          <w:rFonts w:eastAsiaTheme="minorEastAsia" w:cstheme="minorHAnsi"/>
          <w:szCs w:val="24"/>
        </w:rPr>
        <w:fldChar w:fldCharType="separate"/>
      </w:r>
      <w:r w:rsidR="004E23A3" w:rsidRPr="00F64F97">
        <w:rPr>
          <w:rFonts w:eastAsiaTheme="minorEastAsia" w:cstheme="minorHAnsi"/>
          <w:noProof/>
          <w:szCs w:val="24"/>
        </w:rPr>
        <w:t>(29)</w:t>
      </w:r>
      <w:r w:rsidR="004E23A3" w:rsidRPr="00F64F97">
        <w:rPr>
          <w:rFonts w:eastAsiaTheme="minorEastAsia" w:cstheme="minorHAnsi"/>
          <w:szCs w:val="24"/>
        </w:rPr>
        <w:fldChar w:fldCharType="end"/>
      </w:r>
      <w:r w:rsidR="004E23A3" w:rsidRPr="00F64F97">
        <w:rPr>
          <w:rFonts w:eastAsiaTheme="minorEastAsia" w:cstheme="minorHAnsi"/>
          <w:szCs w:val="24"/>
        </w:rPr>
        <w:t xml:space="preserve">, we find that the volume of </w:t>
      </w:r>
      <w:r w:rsidRPr="00F64F97">
        <w:rPr>
          <w:rFonts w:eastAsiaTheme="minorEastAsia" w:cstheme="minorHAnsi"/>
          <w:szCs w:val="24"/>
        </w:rPr>
        <w:t>a typical mammalian cell</w:t>
      </w:r>
      <w:r w:rsidR="00B85FFE" w:rsidRPr="00F64F97">
        <w:rPr>
          <w:rFonts w:eastAsiaTheme="minorEastAsia" w:cstheme="minorHAnsi"/>
          <w:szCs w:val="24"/>
        </w:rPr>
        <w:t xml:space="preserve"> nucleus</w:t>
      </w:r>
      <w:r w:rsidRPr="00F64F97">
        <w:rPr>
          <w:rFonts w:eastAsiaTheme="minorEastAsia" w:cstheme="minorHAnsi"/>
          <w:szCs w:val="24"/>
        </w:rPr>
        <w:t xml:space="preserve"> </w:t>
      </w:r>
      <w:r w:rsidR="004E23A3" w:rsidRPr="00F64F97">
        <w:rPr>
          <w:rFonts w:eastAsiaTheme="minorEastAsia" w:cstheme="minorHAnsi"/>
          <w:szCs w:val="24"/>
        </w:rPr>
        <w:t>is ~5</w:t>
      </w:r>
      <w:r w:rsidRPr="00F64F97">
        <w:rPr>
          <w:rFonts w:eastAsiaTheme="minorEastAsia" w:cstheme="minorHAnsi"/>
          <w:szCs w:val="24"/>
        </w:rPr>
        <w:t xml:space="preserve">00 </w:t>
      </w:r>
      <w:proofErr w:type="spellStart"/>
      <w:r w:rsidRPr="00F64F97">
        <w:rPr>
          <w:rFonts w:eastAsiaTheme="minorEastAsia" w:cstheme="minorHAnsi"/>
          <w:szCs w:val="24"/>
        </w:rPr>
        <w:t>fL</w:t>
      </w:r>
      <w:r w:rsidR="004E23A3" w:rsidRPr="00F64F97">
        <w:rPr>
          <w:rFonts w:eastAsiaTheme="minorEastAsia" w:cstheme="minorHAnsi"/>
          <w:szCs w:val="24"/>
        </w:rPr>
        <w:t>.</w:t>
      </w:r>
      <w:proofErr w:type="spellEnd"/>
      <w:r w:rsidR="004E23A3" w:rsidRPr="00F64F97">
        <w:rPr>
          <w:rFonts w:eastAsiaTheme="minorEastAsia" w:cstheme="minorHAnsi"/>
          <w:szCs w:val="24"/>
        </w:rPr>
        <w:t xml:space="preserve"> Hence,</w:t>
      </w:r>
      <w:r w:rsidRPr="00F64F97">
        <w:rPr>
          <w:rFonts w:eastAsiaTheme="minorEastAsia" w:cstheme="minorHAnsi"/>
          <w:szCs w:val="24"/>
        </w:rPr>
        <w:t xml:space="preserve">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eastAsiaTheme="minorEastAsia" w:hAnsi="Cambria Math" w:cstheme="minorHAnsi"/>
            <w:szCs w:val="24"/>
          </w:rPr>
          <m:t>≈</m:t>
        </m:r>
        <m:f>
          <m:fPr>
            <m:ctrlPr>
              <w:rPr>
                <w:rFonts w:ascii="Cambria Math" w:eastAsiaTheme="minorEastAsia" w:hAnsi="Cambria Math" w:cstheme="minorHAnsi"/>
                <w:i/>
                <w:szCs w:val="24"/>
              </w:rPr>
            </m:ctrlPr>
          </m:fPr>
          <m:num>
            <m:r>
              <w:rPr>
                <w:rFonts w:ascii="Cambria Math" w:eastAsiaTheme="minorEastAsia" w:hAnsi="Cambria Math" w:cstheme="minorHAnsi"/>
                <w:szCs w:val="24"/>
              </w:rPr>
              <m:t>1</m:t>
            </m:r>
          </m:num>
          <m:den>
            <m:r>
              <w:rPr>
                <w:rFonts w:ascii="Cambria Math" w:eastAsiaTheme="minorEastAsia" w:hAnsi="Cambria Math" w:cstheme="minorHAnsi"/>
                <w:szCs w:val="24"/>
              </w:rPr>
              <m:t>2500</m:t>
            </m:r>
          </m:den>
        </m:f>
        <m:d>
          <m:dPr>
            <m:ctrlPr>
              <w:rPr>
                <w:rFonts w:ascii="Cambria Math" w:eastAsiaTheme="minorEastAsia" w:hAnsi="Cambria Math" w:cstheme="minorHAnsi"/>
                <w:i/>
                <w:szCs w:val="24"/>
              </w:rPr>
            </m:ctrlPr>
          </m:dPr>
          <m:e>
            <m:f>
              <m:fPr>
                <m:ctrlPr>
                  <w:rPr>
                    <w:rFonts w:ascii="Cambria Math" w:eastAsiaTheme="minorEastAsia" w:hAnsi="Cambria Math" w:cstheme="minorHAnsi"/>
                    <w:i/>
                    <w:szCs w:val="24"/>
                  </w:rPr>
                </m:ctrlPr>
              </m:fPr>
              <m:num>
                <m:r>
                  <w:rPr>
                    <w:rFonts w:ascii="Cambria Math" w:eastAsiaTheme="minorEastAsia" w:hAnsi="Cambria Math" w:cstheme="minorHAnsi"/>
                    <w:szCs w:val="24"/>
                  </w:rPr>
                  <m:t>3×</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10</m:t>
                    </m:r>
                  </m:e>
                  <m:sup>
                    <m:r>
                      <w:rPr>
                        <w:rFonts w:ascii="Cambria Math" w:eastAsiaTheme="minorEastAsia" w:hAnsi="Cambria Math" w:cstheme="minorHAnsi"/>
                        <w:szCs w:val="24"/>
                      </w:rPr>
                      <m:t>4</m:t>
                    </m:r>
                  </m:sup>
                </m:sSup>
              </m:num>
              <m:den>
                <m:r>
                  <w:rPr>
                    <w:rFonts w:ascii="Cambria Math" w:eastAsiaTheme="minorEastAsia" w:hAnsi="Cambria Math" w:cstheme="minorHAnsi"/>
                    <w:szCs w:val="24"/>
                  </w:rPr>
                  <m:t xml:space="preserve">500 </m:t>
                </m:r>
                <m:r>
                  <m:rPr>
                    <m:nor/>
                  </m:rPr>
                  <w:rPr>
                    <w:rFonts w:ascii="Cambria Math" w:eastAsiaTheme="minorEastAsia" w:hAnsi="Cambria Math" w:cstheme="minorHAnsi"/>
                    <w:szCs w:val="24"/>
                  </w:rPr>
                  <m:t>fL</m:t>
                </m:r>
              </m:den>
            </m:f>
          </m:e>
        </m:d>
        <m:d>
          <m:dPr>
            <m:ctrlPr>
              <w:rPr>
                <w:rFonts w:ascii="Cambria Math" w:eastAsiaTheme="minorEastAsia" w:hAnsi="Cambria Math" w:cstheme="minorHAnsi"/>
                <w:i/>
                <w:szCs w:val="24"/>
              </w:rPr>
            </m:ctrlPr>
          </m:dPr>
          <m:e>
            <m:f>
              <m:fPr>
                <m:ctrlPr>
                  <w:rPr>
                    <w:rFonts w:ascii="Cambria Math" w:eastAsiaTheme="minorEastAsia" w:hAnsi="Cambria Math" w:cstheme="minorHAnsi"/>
                    <w:i/>
                    <w:szCs w:val="24"/>
                  </w:rPr>
                </m:ctrlPr>
              </m:fPr>
              <m:num>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10</m:t>
                    </m:r>
                  </m:e>
                  <m:sup>
                    <m:r>
                      <w:rPr>
                        <w:rFonts w:ascii="Cambria Math" w:eastAsiaTheme="minorEastAsia" w:hAnsi="Cambria Math" w:cstheme="minorHAnsi"/>
                        <w:szCs w:val="24"/>
                      </w:rPr>
                      <m:t>15</m:t>
                    </m:r>
                  </m:sup>
                </m:sSup>
                <m:r>
                  <m:rPr>
                    <m:nor/>
                  </m:rPr>
                  <w:rPr>
                    <w:rFonts w:ascii="Cambria Math" w:eastAsiaTheme="minorEastAsia" w:hAnsi="Cambria Math" w:cstheme="minorHAnsi"/>
                    <w:szCs w:val="24"/>
                  </w:rPr>
                  <m:t>fL/L</m:t>
                </m:r>
              </m:num>
              <m:den>
                <m:r>
                  <w:rPr>
                    <w:rFonts w:ascii="Cambria Math" w:eastAsiaTheme="minorEastAsia" w:hAnsi="Cambria Math" w:cstheme="minorHAnsi"/>
                    <w:szCs w:val="24"/>
                  </w:rPr>
                  <m:t>6×</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10</m:t>
                    </m:r>
                  </m:e>
                  <m:sup>
                    <m:r>
                      <w:rPr>
                        <w:rFonts w:ascii="Cambria Math" w:eastAsiaTheme="minorEastAsia" w:hAnsi="Cambria Math" w:cstheme="minorHAnsi"/>
                        <w:szCs w:val="24"/>
                      </w:rPr>
                      <m:t>14</m:t>
                    </m:r>
                  </m:sup>
                </m:sSup>
                <m:r>
                  <w:rPr>
                    <w:rFonts w:ascii="Cambria Math" w:eastAsiaTheme="minorEastAsia" w:hAnsi="Cambria Math" w:cstheme="minorHAnsi"/>
                    <w:szCs w:val="24"/>
                  </w:rPr>
                  <m:t>/</m:t>
                </m:r>
                <m:r>
                  <m:rPr>
                    <m:nor/>
                  </m:rPr>
                  <w:rPr>
                    <w:rFonts w:ascii="Cambria Math" w:eastAsiaTheme="minorEastAsia" w:hAnsi="Cambria Math" w:cstheme="minorHAnsi"/>
                    <w:szCs w:val="24"/>
                  </w:rPr>
                  <m:t>nmol</m:t>
                </m:r>
              </m:den>
            </m:f>
          </m:e>
        </m:d>
        <m:r>
          <m:rPr>
            <m:nor/>
          </m:rPr>
          <w:rPr>
            <w:rFonts w:ascii="Cambria Math" w:eastAsiaTheme="minorEastAsia" w:hAnsi="Cambria Math" w:cstheme="minorHAnsi"/>
            <w:szCs w:val="24"/>
          </w:rPr>
          <m:t xml:space="preserve"> ≈</m:t>
        </m:r>
        <m:f>
          <m:fPr>
            <m:ctrlPr>
              <w:rPr>
                <w:rFonts w:ascii="Cambria Math" w:eastAsiaTheme="minorEastAsia" w:hAnsi="Cambria Math" w:cstheme="minorHAnsi"/>
                <w:i/>
                <w:szCs w:val="24"/>
              </w:rPr>
            </m:ctrlPr>
          </m:fPr>
          <m:num>
            <m:r>
              <w:rPr>
                <w:rFonts w:ascii="Cambria Math" w:eastAsiaTheme="minorEastAsia" w:hAnsi="Cambria Math" w:cstheme="minorHAnsi"/>
                <w:szCs w:val="24"/>
              </w:rPr>
              <m:t xml:space="preserve">100 </m:t>
            </m:r>
            <m:r>
              <m:rPr>
                <m:nor/>
              </m:rPr>
              <w:rPr>
                <w:rFonts w:ascii="Cambria Math" w:eastAsiaTheme="minorEastAsia" w:hAnsi="Cambria Math" w:cstheme="minorHAnsi"/>
                <w:szCs w:val="24"/>
              </w:rPr>
              <m:t>nM</m:t>
            </m:r>
          </m:num>
          <m:den>
            <m:r>
              <w:rPr>
                <w:rFonts w:ascii="Cambria Math" w:eastAsiaTheme="minorEastAsia" w:hAnsi="Cambria Math" w:cstheme="minorHAnsi"/>
                <w:szCs w:val="24"/>
              </w:rPr>
              <m:t>2500</m:t>
            </m:r>
          </m:den>
        </m:f>
        <m:r>
          <w:rPr>
            <w:rFonts w:ascii="Cambria Math" w:eastAsiaTheme="minorEastAsia" w:hAnsi="Cambria Math" w:cstheme="minorHAnsi"/>
            <w:szCs w:val="24"/>
          </w:rPr>
          <m:t>≈</m:t>
        </m:r>
      </m:oMath>
      <w:r w:rsidR="004E23A3" w:rsidRPr="00F64F97">
        <w:rPr>
          <w:rFonts w:eastAsiaTheme="minorEastAsia" w:cstheme="minorHAnsi"/>
          <w:szCs w:val="24"/>
        </w:rPr>
        <w:t xml:space="preserve"> </w:t>
      </w:r>
      <w:r w:rsidR="00876690">
        <w:rPr>
          <w:rFonts w:eastAsiaTheme="minorEastAsia" w:cstheme="minorHAnsi"/>
          <w:szCs w:val="24"/>
        </w:rPr>
        <w:t>0.04</w:t>
      </w:r>
      <w:r w:rsidRPr="00F64F97">
        <w:rPr>
          <w:rFonts w:eastAsiaTheme="minorEastAsia" w:cstheme="minorHAnsi"/>
          <w:szCs w:val="24"/>
        </w:rPr>
        <w:t xml:space="preserve"> </w:t>
      </w:r>
      <w:proofErr w:type="spellStart"/>
      <w:r w:rsidRPr="00F64F97">
        <w:rPr>
          <w:rFonts w:eastAsiaTheme="minorEastAsia" w:cstheme="minorHAnsi"/>
          <w:szCs w:val="24"/>
        </w:rPr>
        <w:t>nM</w:t>
      </w:r>
      <w:proofErr w:type="spellEnd"/>
      <w:r w:rsidRPr="00F64F97">
        <w:rPr>
          <w:rFonts w:eastAsiaTheme="minorEastAsia" w:cstheme="minorHAnsi"/>
          <w:szCs w:val="24"/>
        </w:rPr>
        <w:t xml:space="preserve">. </w:t>
      </w:r>
      <w:r w:rsidR="00A16A5A">
        <w:rPr>
          <w:rFonts w:eastAsiaTheme="minorEastAsia" w:cstheme="minorHAnsi"/>
          <w:szCs w:val="24"/>
        </w:rPr>
        <w:t>In this case,</w:t>
      </w:r>
      <w:r w:rsidR="00A16A5A" w:rsidRPr="00F64F97">
        <w:rPr>
          <w:rFonts w:eastAsiaTheme="minorEastAsia" w:cstheme="minorHAnsi" w:hint="eastAsia"/>
          <w:szCs w:val="24"/>
        </w:rPr>
        <w:t xml:space="preserve"> </w:t>
      </w:r>
      <w:r w:rsidR="00A16A5A" w:rsidRPr="00F64F97">
        <w:rPr>
          <w:rFonts w:ascii="Cambria" w:eastAsiaTheme="minorEastAsia" w:hAnsi="Cambria" w:cstheme="minorHAnsi"/>
          <w:i/>
          <w:szCs w:val="24"/>
        </w:rPr>
        <w:t>Â</w:t>
      </w:r>
      <w:r w:rsidR="00A16A5A" w:rsidRPr="00F64F97">
        <w:rPr>
          <w:rFonts w:ascii="Cambria" w:eastAsiaTheme="minorEastAsia" w:hAnsi="Cambria" w:cstheme="minorHAnsi"/>
          <w:szCs w:val="24"/>
          <w:vertAlign w:val="subscript"/>
        </w:rPr>
        <w:t>T</w:t>
      </w:r>
      <w:r w:rsidR="00A16A5A" w:rsidRPr="00F64F97">
        <w:rPr>
          <w:rFonts w:eastAsiaTheme="minorEastAsia" w:cstheme="minorHAnsi" w:hint="eastAsia"/>
          <w:szCs w:val="24"/>
        </w:rPr>
        <w:t xml:space="preserve"> </w:t>
      </w:r>
      <w:r w:rsidR="00A16A5A" w:rsidRPr="00F64F97">
        <w:rPr>
          <w:rFonts w:eastAsiaTheme="minorEastAsia" w:cstheme="minorHAnsi" w:hint="eastAsia"/>
          <w:szCs w:val="24"/>
        </w:rPr>
        <w:t>≈</w:t>
      </w:r>
      <w:r w:rsidR="00A16A5A" w:rsidRPr="00F64F97">
        <w:rPr>
          <w:rFonts w:eastAsiaTheme="minorEastAsia" w:cstheme="minorHAnsi" w:hint="eastAsia"/>
          <w:szCs w:val="24"/>
        </w:rPr>
        <w:t xml:space="preserve"> </w:t>
      </w:r>
      <w:r w:rsidR="00B758B4">
        <w:rPr>
          <w:rFonts w:eastAsiaTheme="minorEastAsia" w:cstheme="minorHAnsi"/>
          <w:szCs w:val="24"/>
        </w:rPr>
        <w:t>40</w:t>
      </w:r>
      <w:r w:rsidR="00A16A5A" w:rsidRPr="00F64F97">
        <w:rPr>
          <w:rFonts w:eastAsiaTheme="minorEastAsia" w:cstheme="minorHAnsi" w:hint="eastAsia"/>
          <w:szCs w:val="24"/>
        </w:rPr>
        <w:t xml:space="preserve"> </w:t>
      </w:r>
      <w:proofErr w:type="spellStart"/>
      <w:r w:rsidR="00A16A5A" w:rsidRPr="00F64F97">
        <w:rPr>
          <w:rFonts w:eastAsiaTheme="minorEastAsia" w:cstheme="minorHAnsi" w:hint="eastAsia"/>
          <w:szCs w:val="24"/>
        </w:rPr>
        <w:t>nM</w:t>
      </w:r>
      <w:proofErr w:type="spellEnd"/>
      <w:r w:rsidR="00A16A5A">
        <w:rPr>
          <w:rFonts w:eastAsiaTheme="minorEastAsia" w:cstheme="minorHAnsi"/>
          <w:szCs w:val="24"/>
        </w:rPr>
        <w:t xml:space="preserve">, and the </w:t>
      </w:r>
      <w:r w:rsidR="00965850" w:rsidRPr="00F64F97">
        <w:rPr>
          <w:rFonts w:eastAsiaTheme="minorEastAsia" w:cstheme="minorHAnsi" w:hint="eastAsia"/>
          <w:szCs w:val="24"/>
        </w:rPr>
        <w:t>total number of BMAL molecules</w:t>
      </w:r>
      <w:r w:rsidR="00965850" w:rsidRPr="00F64F97">
        <w:rPr>
          <w:rFonts w:eastAsiaTheme="minorEastAsia" w:cstheme="minorHAnsi"/>
          <w:szCs w:val="24"/>
        </w:rPr>
        <w:t xml:space="preserve"> in a nucleus of volume ~500</w:t>
      </w:r>
      <w:r w:rsidR="00965850" w:rsidRPr="00F64F97">
        <w:rPr>
          <w:rFonts w:eastAsiaTheme="minorEastAsia" w:cstheme="minorHAnsi" w:hint="eastAsia"/>
          <w:szCs w:val="24"/>
        </w:rPr>
        <w:t xml:space="preserve"> </w:t>
      </w:r>
      <w:proofErr w:type="spellStart"/>
      <w:r w:rsidR="00965850" w:rsidRPr="00F64F97">
        <w:rPr>
          <w:rFonts w:eastAsiaTheme="minorEastAsia" w:cstheme="minorHAnsi"/>
          <w:szCs w:val="24"/>
        </w:rPr>
        <w:t>fL</w:t>
      </w:r>
      <w:proofErr w:type="spellEnd"/>
      <w:r w:rsidR="00965850" w:rsidRPr="00F64F97">
        <w:rPr>
          <w:rFonts w:eastAsiaTheme="minorEastAsia" w:cstheme="minorHAnsi"/>
          <w:szCs w:val="24"/>
        </w:rPr>
        <w:t xml:space="preserve"> </w:t>
      </w:r>
      <w:r w:rsidR="00965850" w:rsidRPr="00F64F97">
        <w:rPr>
          <w:rFonts w:eastAsiaTheme="minorEastAsia" w:cstheme="minorHAnsi" w:hint="eastAsia"/>
          <w:szCs w:val="24"/>
        </w:rPr>
        <w:t>would be ~</w:t>
      </w:r>
      <w:r w:rsidR="00965850">
        <w:rPr>
          <w:rFonts w:eastAsiaTheme="minorEastAsia" w:cstheme="minorHAnsi"/>
          <w:szCs w:val="24"/>
        </w:rPr>
        <w:t>1</w:t>
      </w:r>
      <w:r w:rsidR="00B758B4">
        <w:rPr>
          <w:rFonts w:eastAsiaTheme="minorEastAsia" w:cstheme="minorHAnsi"/>
          <w:szCs w:val="24"/>
        </w:rPr>
        <w:t>2</w:t>
      </w:r>
      <w:r w:rsidR="00965850" w:rsidRPr="00F64F97">
        <w:rPr>
          <w:rFonts w:eastAsiaTheme="minorEastAsia" w:cstheme="minorHAnsi" w:hint="eastAsia"/>
          <w:szCs w:val="24"/>
        </w:rPr>
        <w:t xml:space="preserve">,000. </w:t>
      </w:r>
      <w:r w:rsidR="00965850" w:rsidRPr="00F64F97">
        <w:rPr>
          <w:rFonts w:eastAsiaTheme="minorEastAsia" w:cstheme="minorHAnsi"/>
          <w:szCs w:val="24"/>
        </w:rPr>
        <w:t>T</w:t>
      </w:r>
      <w:r w:rsidR="00965850" w:rsidRPr="00F64F97">
        <w:rPr>
          <w:rFonts w:eastAsiaTheme="minorEastAsia" w:cstheme="minorHAnsi" w:hint="eastAsia"/>
          <w:szCs w:val="24"/>
        </w:rPr>
        <w:t>he</w:t>
      </w:r>
      <w:r w:rsidR="00154633" w:rsidRPr="00F64F97">
        <w:rPr>
          <w:rFonts w:eastAsiaTheme="minorEastAsia" w:cstheme="minorHAnsi" w:hint="eastAsia"/>
          <w:szCs w:val="24"/>
        </w:rPr>
        <w:t xml:space="preserve"> </w:t>
      </w:r>
      <w:r w:rsidR="00BA3B1F" w:rsidRPr="00F64F97">
        <w:rPr>
          <w:rFonts w:eastAsiaTheme="minorEastAsia" w:cstheme="minorHAnsi" w:hint="eastAsia"/>
          <w:szCs w:val="24"/>
        </w:rPr>
        <w:t>observed number</w:t>
      </w:r>
      <w:r w:rsidR="00BA3B1F" w:rsidRPr="00F64F97">
        <w:rPr>
          <w:rFonts w:eastAsiaTheme="minorEastAsia" w:cstheme="minorHAnsi"/>
          <w:szCs w:val="24"/>
        </w:rPr>
        <w:t xml:space="preserve"> of BMAL molecules in a cell</w:t>
      </w:r>
      <w:r w:rsidR="00154633" w:rsidRPr="00F64F97">
        <w:rPr>
          <w:rFonts w:eastAsiaTheme="minorEastAsia" w:cstheme="minorHAnsi"/>
          <w:szCs w:val="24"/>
        </w:rPr>
        <w:t xml:space="preserve"> is ~25,000</w:t>
      </w:r>
      <w:r w:rsidR="00BA3B1F" w:rsidRPr="00F64F97">
        <w:rPr>
          <w:rFonts w:eastAsiaTheme="minorEastAsia" w:cstheme="minorHAnsi"/>
          <w:szCs w:val="24"/>
        </w:rPr>
        <w:t xml:space="preserve"> </w:t>
      </w:r>
      <w:r w:rsidR="00313A94" w:rsidRPr="00F64F97">
        <w:rPr>
          <w:rFonts w:eastAsiaTheme="minorEastAsia" w:cstheme="minorHAnsi"/>
          <w:szCs w:val="24"/>
        </w:rPr>
        <w:fldChar w:fldCharType="begin">
          <w:fldData xml:space="preserve">PEVuZE5vdGU+PENpdGU+PEF1dGhvcj5OYXJ1bWk8L0F1dGhvcj48WWVhcj4yMDE2PC9ZZWFyPjxS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</w:fldData>
        </w:fldChar>
      </w:r>
      <w:r w:rsidR="00313A94" w:rsidRPr="00F64F97">
        <w:rPr>
          <w:rFonts w:eastAsiaTheme="minorEastAsia" w:cstheme="minorHAnsi"/>
          <w:szCs w:val="24"/>
        </w:rPr>
        <w:instrText xml:space="preserve"> ADDIN EN.CITE </w:instrText>
      </w:r>
      <w:r w:rsidR="00313A94" w:rsidRPr="00F64F97">
        <w:rPr>
          <w:rFonts w:eastAsiaTheme="minorEastAsia" w:cstheme="minorHAnsi"/>
          <w:szCs w:val="24"/>
        </w:rPr>
        <w:fldChar w:fldCharType="begin">
          <w:fldData xml:space="preserve">PEVuZE5vdGU+PENpdGU+PEF1dGhvcj5OYXJ1bWk8L0F1dGhvcj48WWVhcj4yMDE2PC9ZZWFyPjxS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</w:fldData>
        </w:fldChar>
      </w:r>
      <w:r w:rsidR="00313A94" w:rsidRPr="00F64F97">
        <w:rPr>
          <w:rFonts w:eastAsiaTheme="minorEastAsia" w:cstheme="minorHAnsi"/>
          <w:szCs w:val="24"/>
        </w:rPr>
        <w:instrText xml:space="preserve"> ADDIN EN.CITE.DATA </w:instrText>
      </w:r>
      <w:r w:rsidR="00313A94" w:rsidRPr="00F64F97">
        <w:rPr>
          <w:rFonts w:eastAsiaTheme="minorEastAsia" w:cstheme="minorHAnsi"/>
          <w:szCs w:val="24"/>
        </w:rPr>
      </w:r>
      <w:r w:rsidR="00313A94" w:rsidRPr="00F64F97">
        <w:rPr>
          <w:rFonts w:eastAsiaTheme="minorEastAsia" w:cstheme="minorHAnsi"/>
          <w:szCs w:val="24"/>
        </w:rPr>
        <w:fldChar w:fldCharType="end"/>
      </w:r>
      <w:r w:rsidR="00313A94" w:rsidRPr="00F64F97">
        <w:rPr>
          <w:rFonts w:eastAsiaTheme="minorEastAsia" w:cstheme="minorHAnsi"/>
          <w:szCs w:val="24"/>
        </w:rPr>
      </w:r>
      <w:r w:rsidR="00313A94" w:rsidRPr="00F64F97">
        <w:rPr>
          <w:rFonts w:eastAsiaTheme="minorEastAsia" w:cstheme="minorHAnsi"/>
          <w:szCs w:val="24"/>
        </w:rPr>
        <w:fldChar w:fldCharType="separate"/>
      </w:r>
      <w:r w:rsidR="00313A94" w:rsidRPr="00F64F97">
        <w:rPr>
          <w:rFonts w:eastAsiaTheme="minorEastAsia" w:cstheme="minorHAnsi"/>
          <w:noProof/>
          <w:szCs w:val="24"/>
        </w:rPr>
        <w:t>(28)</w:t>
      </w:r>
      <w:r w:rsidR="00313A94" w:rsidRPr="00F64F97">
        <w:rPr>
          <w:rFonts w:eastAsiaTheme="minorEastAsia" w:cstheme="minorHAnsi"/>
          <w:szCs w:val="24"/>
        </w:rPr>
        <w:fldChar w:fldCharType="end"/>
      </w:r>
      <w:r w:rsidR="00BA3B1F" w:rsidRPr="00F64F97">
        <w:rPr>
          <w:rFonts w:eastAsiaTheme="minorEastAsia" w:cstheme="minorHAnsi"/>
          <w:szCs w:val="24"/>
        </w:rPr>
        <w:t xml:space="preserve">, </w:t>
      </w:r>
      <w:r w:rsidR="00154633" w:rsidRPr="00F64F97">
        <w:rPr>
          <w:rFonts w:eastAsiaTheme="minorEastAsia" w:cstheme="minorHAnsi"/>
          <w:szCs w:val="24"/>
        </w:rPr>
        <w:t xml:space="preserve">which is </w:t>
      </w:r>
      <w:r w:rsidR="00BA3B1F" w:rsidRPr="00F64F97">
        <w:rPr>
          <w:rFonts w:eastAsiaTheme="minorEastAsia" w:cstheme="minorHAnsi"/>
          <w:szCs w:val="24"/>
        </w:rPr>
        <w:t xml:space="preserve">not too far off, considering </w:t>
      </w:r>
      <w:r w:rsidR="00965850">
        <w:rPr>
          <w:rFonts w:eastAsiaTheme="minorEastAsia" w:cstheme="minorHAnsi"/>
          <w:szCs w:val="24"/>
        </w:rPr>
        <w:t>that</w:t>
      </w:r>
      <w:r w:rsidR="00154633" w:rsidRPr="00F64F97">
        <w:rPr>
          <w:rFonts w:eastAsiaTheme="minorEastAsia" w:cstheme="minorHAnsi"/>
          <w:szCs w:val="24"/>
        </w:rPr>
        <w:t xml:space="preserve"> some fraction of BMAL molecules may </w:t>
      </w:r>
      <w:r w:rsidR="00965850">
        <w:rPr>
          <w:rFonts w:eastAsiaTheme="minorEastAsia" w:cstheme="minorHAnsi"/>
          <w:szCs w:val="24"/>
        </w:rPr>
        <w:t>not</w:t>
      </w:r>
      <w:r w:rsidR="000E0BD2">
        <w:rPr>
          <w:rFonts w:eastAsiaTheme="minorEastAsia" w:cstheme="minorHAnsi"/>
          <w:szCs w:val="24"/>
        </w:rPr>
        <w:t xml:space="preserve"> localize to the nucleus or</w:t>
      </w:r>
      <w:r w:rsidR="00965850">
        <w:rPr>
          <w:rFonts w:eastAsiaTheme="minorEastAsia" w:cstheme="minorHAnsi"/>
          <w:szCs w:val="24"/>
        </w:rPr>
        <w:t xml:space="preserve"> </w:t>
      </w:r>
      <w:r w:rsidR="000E0BD2">
        <w:rPr>
          <w:rFonts w:eastAsiaTheme="minorEastAsia" w:cstheme="minorHAnsi"/>
          <w:szCs w:val="24"/>
        </w:rPr>
        <w:t>act as</w:t>
      </w:r>
      <w:r w:rsidR="00965850">
        <w:rPr>
          <w:rFonts w:eastAsiaTheme="minorEastAsia" w:cstheme="minorHAnsi"/>
          <w:szCs w:val="24"/>
        </w:rPr>
        <w:t xml:space="preserve"> functional transcription factors</w:t>
      </w:r>
      <w:r w:rsidR="00BA3B1F" w:rsidRPr="00F64F97">
        <w:rPr>
          <w:rFonts w:eastAsiaTheme="minorEastAsia" w:cstheme="minorHAnsi"/>
          <w:szCs w:val="24"/>
        </w:rPr>
        <w:t>.</w:t>
      </w:r>
    </w:p>
    <w:p w14:paraId="1662F223" w14:textId="73384F12" w:rsidR="00776D8A" w:rsidRPr="00F64F97" w:rsidRDefault="007D441B" w:rsidP="00626F7A">
      <w:pPr>
        <w:spacing w:after="120"/>
        <w:jc w:val="both"/>
        <w:rPr>
          <w:rFonts w:eastAsiaTheme="minorEastAsia" w:cstheme="minorHAnsi"/>
          <w:iCs/>
          <w:szCs w:val="24"/>
        </w:rPr>
      </w:pPr>
      <w:r>
        <w:rPr>
          <w:rFonts w:eastAsiaTheme="minorEastAsia" w:cstheme="minorHAnsi"/>
          <w:szCs w:val="24"/>
        </w:rPr>
        <w:t>Is</w:t>
      </w:r>
      <w:r w:rsidR="00BB078B" w:rsidRPr="00F64F97">
        <w:rPr>
          <w:rFonts w:eastAsiaTheme="minorEastAsia" w:cstheme="minorHAnsi"/>
          <w:szCs w:val="24"/>
        </w:rPr>
        <w:t xml:space="preserve"> </w:t>
      </w:r>
      <w:bookmarkStart w:id="24" w:name="_Hlk26386674"/>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hAnsi="Cambria Math" w:cstheme="minorHAnsi"/>
            <w:szCs w:val="24"/>
          </w:rPr>
          <m:t xml:space="preserve">=0.04 </m:t>
        </m:r>
        <m:r>
          <m:rPr>
            <m:nor/>
          </m:rPr>
          <w:rPr>
            <w:rFonts w:ascii="Cambria Math" w:hAnsi="Cambria Math" w:cstheme="minorHAnsi"/>
            <w:szCs w:val="24"/>
          </w:rPr>
          <m:t>nM</m:t>
        </m:r>
      </m:oMath>
      <w:r>
        <w:rPr>
          <w:rFonts w:cstheme="minorHAnsi"/>
          <w:szCs w:val="24"/>
        </w:rPr>
        <w:t xml:space="preserve"> a reasonable estimate of the affinity of PER for BMAL?</w:t>
      </w:r>
      <w:r w:rsidR="00EB2E46" w:rsidRPr="00F64F97">
        <w:rPr>
          <w:rFonts w:cstheme="minorHAnsi"/>
          <w:szCs w:val="24"/>
        </w:rPr>
        <w:t xml:space="preserve"> </w:t>
      </w:r>
      <w:r w:rsidR="00E6120B" w:rsidRPr="00F64F97">
        <w:rPr>
          <w:rFonts w:cstheme="minorHAnsi"/>
          <w:szCs w:val="24"/>
        </w:rPr>
        <w:t>We expect</w:t>
      </w:r>
      <w:r w:rsidR="00B63F9A" w:rsidRPr="00F64F97">
        <w:rPr>
          <w:rFonts w:cstheme="minorHAnsi"/>
          <w:szCs w:val="24"/>
        </w:rPr>
        <w:t xml:space="preserve"> </w:t>
      </w:r>
      <w:r w:rsidR="00EB2E46" w:rsidRPr="00F64F97">
        <w:rPr>
          <w:rFonts w:cstheme="minorHAnsi"/>
          <w:szCs w:val="24"/>
        </w:rPr>
        <w:t xml:space="preserve">the time constant for dissociation of the PER:BMAL </w:t>
      </w:r>
      <w:r w:rsidR="00B535D1" w:rsidRPr="00F64F97">
        <w:rPr>
          <w:rFonts w:cstheme="minorHAnsi"/>
          <w:szCs w:val="24"/>
        </w:rPr>
        <w:t xml:space="preserve">complex to be on the order of minutes (i.e., </w:t>
      </w:r>
      <w:commentRangeStart w:id="25"/>
      <m:oMath>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unbind</m:t>
            </m:r>
          </m:sub>
        </m:sSub>
        <m:r>
          <w:rPr>
            <w:rFonts w:ascii="Cambria Math" w:eastAsiaTheme="minorEastAsia" w:hAnsi="Cambria Math" w:cstheme="minorHAnsi"/>
            <w:szCs w:val="24"/>
          </w:rPr>
          <m:t>&gt;</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10</m:t>
            </m:r>
          </m:e>
          <m:sup>
            <m:r>
              <w:rPr>
                <w:rFonts w:ascii="Cambria Math" w:eastAsiaTheme="minorEastAsia" w:hAnsi="Cambria Math" w:cstheme="minorHAnsi"/>
                <w:szCs w:val="24"/>
              </w:rPr>
              <m:t>-3</m:t>
            </m:r>
          </m:sup>
        </m:sSup>
        <m:r>
          <w:rPr>
            <w:rFonts w:ascii="Cambria Math" w:eastAsiaTheme="minorEastAsia" w:hAnsi="Cambria Math" w:cstheme="minorHAnsi"/>
            <w:szCs w:val="24"/>
          </w:rPr>
          <m:t xml:space="preserve"> </m:t>
        </m:r>
        <m:sSup>
          <m:sSupPr>
            <m:ctrlPr>
              <w:rPr>
                <w:rFonts w:ascii="Cambria Math" w:eastAsiaTheme="minorEastAsia" w:hAnsi="Cambria Math" w:cstheme="minorHAnsi"/>
                <w:iCs/>
                <w:szCs w:val="24"/>
              </w:rPr>
            </m:ctrlPr>
          </m:sSupPr>
          <m:e>
            <m:r>
              <m:rPr>
                <m:sty m:val="p"/>
              </m:rPr>
              <w:rPr>
                <w:rFonts w:ascii="Cambria Math" w:eastAsiaTheme="minorEastAsia" w:hAnsi="Cambria Math" w:cstheme="minorHAnsi"/>
                <w:szCs w:val="24"/>
              </w:rPr>
              <m:t>s</m:t>
            </m:r>
            <m:ctrlPr>
              <w:rPr>
                <w:rFonts w:ascii="Cambria Math" w:eastAsiaTheme="minorEastAsia" w:hAnsi="Cambria Math" w:cstheme="minorHAnsi"/>
                <w:i/>
                <w:szCs w:val="24"/>
              </w:rPr>
            </m:ctrlPr>
          </m:e>
          <m:sup>
            <m:r>
              <m:rPr>
                <m:sty m:val="p"/>
              </m:rPr>
              <w:rPr>
                <w:rFonts w:ascii="Cambria Math" w:eastAsiaTheme="minorEastAsia" w:hAnsi="Cambria Math" w:cstheme="minorHAnsi"/>
                <w:szCs w:val="24"/>
              </w:rPr>
              <m:t>-1</m:t>
            </m:r>
          </m:sup>
        </m:sSup>
        <w:commentRangeEnd w:id="25"/>
        <m:r>
          <m:rPr>
            <m:sty m:val="p"/>
          </m:rPr>
          <w:rPr>
            <w:rStyle w:val="CommentReference"/>
          </w:rPr>
          <w:commentReference w:id="25"/>
        </m:r>
      </m:oMath>
      <w:r w:rsidR="00B63F9A" w:rsidRPr="00F64F97">
        <w:rPr>
          <w:rFonts w:cstheme="minorHAnsi"/>
          <w:iCs/>
          <w:szCs w:val="24"/>
        </w:rPr>
        <w:t>)</w:t>
      </w:r>
      <w:r w:rsidR="00E6120B" w:rsidRPr="00F64F97">
        <w:rPr>
          <w:rFonts w:cstheme="minorHAnsi"/>
          <w:iCs/>
          <w:szCs w:val="24"/>
        </w:rPr>
        <w:t>, because, if</w:t>
      </w:r>
      <w:r w:rsidR="00B63F9A" w:rsidRPr="00F64F97">
        <w:rPr>
          <w:rFonts w:cstheme="minorHAnsi"/>
          <w:iCs/>
          <w:szCs w:val="24"/>
        </w:rPr>
        <w:t xml:space="preserve"> dissociation of the complex</w:t>
      </w:r>
      <w:r w:rsidR="00E6120B" w:rsidRPr="00F64F97">
        <w:rPr>
          <w:rFonts w:cstheme="minorHAnsi"/>
          <w:iCs/>
          <w:szCs w:val="24"/>
        </w:rPr>
        <w:t xml:space="preserve"> were slower, then the negative feedback of PER on BMAL</w:t>
      </w:r>
      <w:r w:rsidR="00B63F9A" w:rsidRPr="00F64F97">
        <w:rPr>
          <w:rFonts w:cstheme="minorHAnsi"/>
          <w:iCs/>
          <w:szCs w:val="24"/>
        </w:rPr>
        <w:t xml:space="preserve"> would </w:t>
      </w:r>
      <w:r w:rsidR="00E6120B" w:rsidRPr="00F64F97">
        <w:rPr>
          <w:rFonts w:cstheme="minorHAnsi"/>
          <w:iCs/>
          <w:szCs w:val="24"/>
        </w:rPr>
        <w:t xml:space="preserve">react sluggishly to changes in nuclear PER concentration, and also </w:t>
      </w:r>
      <w:r w:rsidR="00123E47" w:rsidRPr="00F64F97">
        <w:rPr>
          <w:rFonts w:cstheme="minorHAnsi"/>
          <w:iCs/>
          <w:szCs w:val="24"/>
        </w:rPr>
        <w:t xml:space="preserve">‘sticky’ </w:t>
      </w:r>
      <w:r w:rsidR="00E6120B" w:rsidRPr="00F64F97">
        <w:rPr>
          <w:rFonts w:cstheme="minorHAnsi"/>
          <w:iCs/>
          <w:szCs w:val="24"/>
        </w:rPr>
        <w:t>PER binding to BMAL would disrupt</w:t>
      </w:r>
      <w:r w:rsidR="00B63F9A" w:rsidRPr="00F64F97">
        <w:rPr>
          <w:rFonts w:cstheme="minorHAnsi"/>
          <w:iCs/>
          <w:szCs w:val="24"/>
        </w:rPr>
        <w:t xml:space="preserve"> PER degradation</w:t>
      </w:r>
      <w:r w:rsidR="00B63F9A" w:rsidRPr="00F64F97">
        <w:rPr>
          <w:rFonts w:cstheme="minorHAnsi"/>
          <w:szCs w:val="24"/>
        </w:rPr>
        <w:t>.</w:t>
      </w:r>
      <w:r w:rsidR="005F5191">
        <w:rPr>
          <w:rFonts w:cstheme="minorHAnsi"/>
          <w:szCs w:val="24"/>
        </w:rPr>
        <w:t xml:space="preserve"> Furthermore, Eq. (4) implies equilibrium of PER-BMAL binding and would not hold with a much slower dissociation constant.</w:t>
      </w:r>
      <w:r w:rsidR="00B63F9A" w:rsidRPr="00F64F97">
        <w:rPr>
          <w:rFonts w:cstheme="minorHAnsi"/>
          <w:szCs w:val="24"/>
        </w:rPr>
        <w:t xml:space="preserve"> With </w:t>
      </w:r>
      <w:r w:rsidR="00AB20A9">
        <w:rPr>
          <w:rFonts w:cstheme="minorHAnsi"/>
          <w:szCs w:val="24"/>
        </w:rPr>
        <w:t>this estimate</w:t>
      </w:r>
      <w:r w:rsidR="00123E47" w:rsidRPr="00F64F97">
        <w:rPr>
          <w:rFonts w:cstheme="minorHAnsi"/>
          <w:szCs w:val="24"/>
        </w:rPr>
        <w:t xml:space="preserve"> of the</w:t>
      </w:r>
      <w:r w:rsidR="00B63F9A" w:rsidRPr="00F64F97">
        <w:rPr>
          <w:rFonts w:cstheme="minorHAnsi"/>
          <w:szCs w:val="24"/>
        </w:rPr>
        <w:t xml:space="preserve"> dissociation rate constant</w:t>
      </w:r>
      <w:r w:rsidR="00B535D1" w:rsidRPr="00F64F97">
        <w:rPr>
          <w:rFonts w:cstheme="minorHAnsi"/>
          <w:szCs w:val="24"/>
        </w:rPr>
        <w:t>, the binding constant for the complex would have to</w:t>
      </w:r>
      <w:r w:rsidR="00ED0DFB" w:rsidRPr="00F64F97">
        <w:rPr>
          <w:rFonts w:cstheme="minorHAnsi"/>
          <w:szCs w:val="24"/>
        </w:rPr>
        <w:t xml:space="preserve"> be</w:t>
      </w:r>
      <w:r w:rsidR="00B535D1" w:rsidRPr="00F64F97">
        <w:rPr>
          <w:rFonts w:cstheme="minorHAnsi"/>
          <w:szCs w:val="24"/>
        </w:rPr>
        <w:t xml:space="preserve"> </w:t>
      </w:r>
      <m:oMath>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bind</m:t>
            </m:r>
          </m:sub>
        </m:sSub>
        <m:r>
          <w:rPr>
            <w:rFonts w:ascii="Cambria Math" w:eastAsiaTheme="minorEastAsia" w:hAnsi="Cambria Math" w:cstheme="minorHAnsi"/>
            <w:szCs w:val="24"/>
          </w:rPr>
          <m:t>=</m:t>
        </m:r>
        <m:f>
          <m:fPr>
            <m:ctrlPr>
              <w:rPr>
                <w:rFonts w:ascii="Cambria Math" w:eastAsiaTheme="minorEastAsia" w:hAnsi="Cambria Math" w:cstheme="minorHAnsi"/>
                <w:i/>
                <w:szCs w:val="24"/>
              </w:rPr>
            </m:ctrlPr>
          </m:fPr>
          <m:num>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unbind</m:t>
                </m:r>
              </m:sub>
            </m:sSub>
          </m:num>
          <m:den>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d</m:t>
                </m:r>
              </m:sub>
            </m:sSub>
          </m:den>
        </m:f>
        <m:r>
          <w:rPr>
            <w:rFonts w:ascii="Cambria Math" w:eastAsiaTheme="minorEastAsia" w:hAnsi="Cambria Math" w:cstheme="minorHAnsi"/>
            <w:szCs w:val="24"/>
          </w:rPr>
          <m:t>&gt;</m:t>
        </m:r>
        <m:f>
          <m:fPr>
            <m:ctrlPr>
              <w:rPr>
                <w:rFonts w:ascii="Cambria Math" w:eastAsiaTheme="minorEastAsia" w:hAnsi="Cambria Math" w:cstheme="minorHAnsi"/>
                <w:i/>
                <w:szCs w:val="24"/>
              </w:rPr>
            </m:ctrlPr>
          </m:fPr>
          <m:num>
            <m:r>
              <w:rPr>
                <w:rFonts w:ascii="Cambria Math" w:eastAsiaTheme="minorEastAsia" w:hAnsi="Cambria Math" w:cstheme="minorHAnsi"/>
                <w:szCs w:val="24"/>
              </w:rPr>
              <m:t xml:space="preserve">0.001 </m:t>
            </m:r>
            <m:sSup>
              <m:sSupPr>
                <m:ctrlPr>
                  <w:rPr>
                    <w:rFonts w:ascii="Cambria Math" w:eastAsiaTheme="minorEastAsia" w:hAnsi="Cambria Math" w:cstheme="minorHAnsi"/>
                    <w:iCs/>
                    <w:szCs w:val="24"/>
                  </w:rPr>
                </m:ctrlPr>
              </m:sSupPr>
              <m:e>
                <m:r>
                  <m:rPr>
                    <m:sty m:val="p"/>
                  </m:rPr>
                  <w:rPr>
                    <w:rFonts w:ascii="Cambria Math" w:eastAsiaTheme="minorEastAsia" w:hAnsi="Cambria Math" w:cstheme="minorHAnsi"/>
                    <w:szCs w:val="24"/>
                  </w:rPr>
                  <m:t>s</m:t>
                </m:r>
                <m:ctrlPr>
                  <w:rPr>
                    <w:rFonts w:ascii="Cambria Math" w:eastAsiaTheme="minorEastAsia" w:hAnsi="Cambria Math" w:cstheme="minorHAnsi"/>
                    <w:i/>
                    <w:szCs w:val="24"/>
                  </w:rPr>
                </m:ctrlPr>
              </m:e>
              <m:sup>
                <m:r>
                  <m:rPr>
                    <m:sty m:val="p"/>
                  </m:rPr>
                  <w:rPr>
                    <w:rFonts w:ascii="Cambria Math" w:eastAsiaTheme="minorEastAsia" w:hAnsi="Cambria Math" w:cstheme="minorHAnsi"/>
                    <w:szCs w:val="24"/>
                  </w:rPr>
                  <m:t>-1</m:t>
                </m:r>
              </m:sup>
            </m:sSup>
          </m:num>
          <m:den>
            <m:r>
              <w:rPr>
                <w:rFonts w:ascii="Cambria Math" w:eastAsiaTheme="minorEastAsia" w:hAnsi="Cambria Math" w:cstheme="minorHAnsi"/>
                <w:szCs w:val="24"/>
              </w:rPr>
              <m:t xml:space="preserve">0.04 </m:t>
            </m:r>
            <m:r>
              <m:rPr>
                <m:nor/>
              </m:rPr>
              <w:rPr>
                <w:rFonts w:ascii="Cambria Math" w:eastAsiaTheme="minorEastAsia" w:hAnsi="Cambria Math" w:cstheme="minorHAnsi"/>
                <w:szCs w:val="24"/>
              </w:rPr>
              <m:t>nM</m:t>
            </m:r>
          </m:den>
        </m:f>
        <m:r>
          <w:rPr>
            <w:rFonts w:ascii="Cambria Math" w:eastAsiaTheme="minorEastAsia" w:hAnsi="Cambria Math" w:cstheme="minorHAnsi"/>
            <w:szCs w:val="24"/>
          </w:rPr>
          <m:t xml:space="preserve">=0.02 </m:t>
        </m:r>
        <m:sSup>
          <m:sSupPr>
            <m:ctrlPr>
              <w:rPr>
                <w:rFonts w:ascii="Cambria Math" w:eastAsiaTheme="minorEastAsia" w:hAnsi="Cambria Math" w:cstheme="minorHAnsi"/>
                <w:i/>
                <w:szCs w:val="24"/>
              </w:rPr>
            </m:ctrlPr>
          </m:sSupPr>
          <m:e>
            <m:r>
              <m:rPr>
                <m:nor/>
              </m:rPr>
              <w:rPr>
                <w:rFonts w:ascii="Cambria Math" w:eastAsiaTheme="minorEastAsia" w:hAnsi="Cambria Math" w:cstheme="minorHAnsi"/>
                <w:szCs w:val="24"/>
              </w:rPr>
              <m:t>nM</m:t>
            </m:r>
          </m:e>
          <m:sup>
            <m:r>
              <w:rPr>
                <w:rFonts w:ascii="Cambria Math" w:eastAsiaTheme="minorEastAsia" w:hAnsi="Cambria Math" w:cstheme="minorHAnsi"/>
                <w:szCs w:val="24"/>
              </w:rPr>
              <m:t>-1</m:t>
            </m:r>
          </m:sup>
        </m:sSup>
        <m:sSup>
          <m:sSupPr>
            <m:ctrlPr>
              <w:rPr>
                <w:rFonts w:ascii="Cambria Math" w:eastAsiaTheme="minorEastAsia" w:hAnsi="Cambria Math" w:cstheme="minorHAnsi"/>
                <w:i/>
                <w:szCs w:val="24"/>
              </w:rPr>
            </m:ctrlPr>
          </m:sSupPr>
          <m:e>
            <m:r>
              <m:rPr>
                <m:nor/>
              </m:rPr>
              <w:rPr>
                <w:rFonts w:ascii="Cambria Math" w:eastAsiaTheme="minorEastAsia" w:hAnsi="Cambria Math" w:cstheme="minorHAnsi"/>
                <w:szCs w:val="24"/>
              </w:rPr>
              <m:t>s</m:t>
            </m:r>
          </m:e>
          <m:sup>
            <m:r>
              <w:rPr>
                <w:rFonts w:ascii="Cambria Math" w:eastAsiaTheme="minorEastAsia" w:hAnsi="Cambria Math" w:cstheme="minorHAnsi"/>
                <w:szCs w:val="24"/>
              </w:rPr>
              <m:t>-1</m:t>
            </m:r>
          </m:sup>
        </m:sSup>
        <m:r>
          <w:rPr>
            <w:rFonts w:ascii="Cambria Math" w:eastAsiaTheme="minorEastAsia" w:hAnsi="Cambria Math" w:cstheme="minorHAnsi"/>
            <w:szCs w:val="24"/>
          </w:rPr>
          <m:t>=2×</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10</m:t>
            </m:r>
          </m:e>
          <m:sup>
            <m:r>
              <w:rPr>
                <w:rFonts w:ascii="Cambria Math" w:eastAsiaTheme="minorEastAsia" w:hAnsi="Cambria Math" w:cstheme="minorHAnsi"/>
                <w:szCs w:val="24"/>
              </w:rPr>
              <m:t>7</m:t>
            </m:r>
          </m:sup>
        </m:sSup>
        <m:sSup>
          <m:sSupPr>
            <m:ctrlPr>
              <w:rPr>
                <w:rFonts w:ascii="Cambria Math" w:eastAsiaTheme="minorEastAsia" w:hAnsi="Cambria Math" w:cstheme="minorHAnsi"/>
                <w:i/>
                <w:szCs w:val="24"/>
              </w:rPr>
            </m:ctrlPr>
          </m:sSupPr>
          <m:e>
            <m:r>
              <m:rPr>
                <m:nor/>
              </m:rPr>
              <w:rPr>
                <w:rFonts w:ascii="Cambria Math" w:eastAsiaTheme="minorEastAsia" w:hAnsi="Cambria Math" w:cstheme="minorHAnsi"/>
                <w:szCs w:val="24"/>
              </w:rPr>
              <m:t xml:space="preserve"> M</m:t>
            </m:r>
          </m:e>
          <m:sup>
            <m:r>
              <w:rPr>
                <w:rFonts w:ascii="Cambria Math" w:eastAsiaTheme="minorEastAsia" w:hAnsi="Cambria Math" w:cstheme="minorHAnsi"/>
                <w:szCs w:val="24"/>
              </w:rPr>
              <m:t>-1</m:t>
            </m:r>
          </m:sup>
        </m:sSup>
        <m:sSup>
          <m:sSupPr>
            <m:ctrlPr>
              <w:rPr>
                <w:rFonts w:ascii="Cambria Math" w:eastAsiaTheme="minorEastAsia" w:hAnsi="Cambria Math" w:cstheme="minorHAnsi"/>
                <w:i/>
                <w:szCs w:val="24"/>
              </w:rPr>
            </m:ctrlPr>
          </m:sSupPr>
          <m:e>
            <m:r>
              <m:rPr>
                <m:nor/>
              </m:rPr>
              <w:rPr>
                <w:rFonts w:ascii="Cambria Math" w:eastAsiaTheme="minorEastAsia" w:hAnsi="Cambria Math" w:cstheme="minorHAnsi"/>
                <w:szCs w:val="24"/>
              </w:rPr>
              <m:t>s</m:t>
            </m:r>
          </m:e>
          <m:sup>
            <m:r>
              <w:rPr>
                <w:rFonts w:ascii="Cambria Math" w:eastAsiaTheme="minorEastAsia" w:hAnsi="Cambria Math" w:cstheme="minorHAnsi"/>
                <w:szCs w:val="24"/>
              </w:rPr>
              <m:t>-1</m:t>
            </m:r>
          </m:sup>
        </m:sSup>
        <m:r>
          <w:rPr>
            <w:rFonts w:ascii="Cambria Math" w:eastAsiaTheme="minorEastAsia" w:hAnsi="Cambria Math" w:cstheme="minorHAnsi"/>
            <w:szCs w:val="24"/>
          </w:rPr>
          <m:t xml:space="preserve">. </m:t>
        </m:r>
      </m:oMath>
      <w:r w:rsidR="0060436A" w:rsidRPr="00F64F97">
        <w:rPr>
          <w:rFonts w:cstheme="minorHAnsi"/>
          <w:szCs w:val="24"/>
        </w:rPr>
        <w:t>However, p</w:t>
      </w:r>
      <w:proofErr w:type="spellStart"/>
      <w:r w:rsidR="008D47D3" w:rsidRPr="00F64F97">
        <w:rPr>
          <w:rFonts w:cstheme="minorHAnsi"/>
          <w:szCs w:val="24"/>
        </w:rPr>
        <w:t>rotein</w:t>
      </w:r>
      <w:proofErr w:type="spellEnd"/>
      <w:r w:rsidR="008D47D3" w:rsidRPr="00F64F97">
        <w:rPr>
          <w:rFonts w:cstheme="minorHAnsi"/>
          <w:szCs w:val="24"/>
        </w:rPr>
        <w:t>-protein binding rate</w:t>
      </w:r>
      <w:r w:rsidR="0060436A" w:rsidRPr="00F64F97">
        <w:rPr>
          <w:rFonts w:cstheme="minorHAnsi"/>
          <w:szCs w:val="24"/>
        </w:rPr>
        <w:t xml:space="preserve"> constant</w:t>
      </w:r>
      <w:r w:rsidR="008D47D3" w:rsidRPr="00F64F97">
        <w:rPr>
          <w:rFonts w:cstheme="minorHAnsi"/>
          <w:szCs w:val="24"/>
        </w:rPr>
        <w:t xml:space="preserve">s are typically </w:t>
      </w:r>
      <w:commentRangeStart w:id="26"/>
      <w:r w:rsidR="0060436A" w:rsidRPr="00F64F97">
        <w:rPr>
          <w:rFonts w:cstheme="minorHAnsi"/>
          <w:szCs w:val="24"/>
        </w:rPr>
        <w:t>on the order of 10</w:t>
      </w:r>
      <w:r w:rsidR="0060436A" w:rsidRPr="00F64F97">
        <w:rPr>
          <w:rFonts w:cstheme="minorHAnsi"/>
          <w:szCs w:val="24"/>
          <w:vertAlign w:val="superscript"/>
        </w:rPr>
        <w:t>6</w:t>
      </w:r>
      <w:r w:rsidR="0060436A" w:rsidRPr="00F64F97">
        <w:rPr>
          <w:rFonts w:cstheme="minorHAnsi"/>
          <w:szCs w:val="24"/>
        </w:rPr>
        <w:t xml:space="preserve"> </w:t>
      </w:r>
      <w:r w:rsidR="0060436A" w:rsidRPr="00F64F97">
        <w:rPr>
          <w:rFonts w:ascii="Cambria Math" w:hAnsi="Cambria Math" w:cstheme="minorHAnsi"/>
          <w:szCs w:val="24"/>
        </w:rPr>
        <w:t>M</w:t>
      </w:r>
      <w:r w:rsidR="0060436A" w:rsidRPr="00F64F97">
        <w:rPr>
          <w:rFonts w:cstheme="minorHAnsi"/>
          <w:szCs w:val="24"/>
          <w:vertAlign w:val="superscript"/>
        </w:rPr>
        <w:t>−1</w:t>
      </w:r>
      <w:r w:rsidR="0060436A" w:rsidRPr="00F64F97">
        <w:rPr>
          <w:rFonts w:ascii="Cambria Math" w:hAnsi="Cambria Math" w:cstheme="minorHAnsi"/>
          <w:szCs w:val="24"/>
        </w:rPr>
        <w:t>s</w:t>
      </w:r>
      <w:r w:rsidR="0060436A" w:rsidRPr="00F64F97">
        <w:rPr>
          <w:rFonts w:cstheme="minorHAnsi"/>
          <w:szCs w:val="24"/>
          <w:vertAlign w:val="superscript"/>
        </w:rPr>
        <w:t>−1</w:t>
      </w:r>
      <w:commentRangeEnd w:id="26"/>
      <w:r w:rsidR="004E2ECA">
        <w:rPr>
          <w:rStyle w:val="CommentReference"/>
        </w:rPr>
        <w:commentReference w:id="26"/>
      </w:r>
      <w:r w:rsidR="00674625" w:rsidRPr="00F64F97">
        <w:rPr>
          <w:rFonts w:cstheme="minorHAnsi"/>
          <w:szCs w:val="24"/>
        </w:rPr>
        <w:t xml:space="preserve"> </w:t>
      </w:r>
      <w:r w:rsidR="00AC4D87" w:rsidRPr="00F64F97">
        <w:rPr>
          <w:rFonts w:cstheme="minorHAnsi"/>
          <w:szCs w:val="24"/>
        </w:rPr>
        <w:fldChar w:fldCharType="begin"/>
      </w:r>
      <w:r w:rsidR="00DC483B" w:rsidRPr="00F64F97">
        <w:rPr>
          <w:rFonts w:cstheme="minorHAnsi"/>
          <w:szCs w:val="24"/>
        </w:rPr>
        <w:instrText xml:space="preserve"> ADDIN EN.CITE &lt;EndNote&gt;&lt;Cite&gt;&lt;Author&gt;Northrup&lt;/Author&gt;&lt;Year&gt;1992&lt;/Year&gt;&lt;RecNum&gt;912&lt;/RecNum&gt;&lt;DisplayText&gt;(30)&lt;/DisplayText&gt;&lt;record&gt;&lt;rec-number&gt;912&lt;/rec-number&gt;&lt;foreign-keys&gt;&lt;key app="EN" db-id="fetzf2ww9wedetexavmpprzdfffsfax5p5zp" timestamp="0" guid="e02e8192-9e9e-4189-b0b2-2e77c56aae06"&gt;912&lt;/key&gt;&lt;/foreign-keys&gt;&lt;ref-type name="Journal Article"&gt;17&lt;/ref-type&gt;&lt;contributors&gt;&lt;authors&gt;&lt;author&gt;Northrup, S. H.&lt;/author&gt;&lt;author&gt;Erickson, H. P.&lt;/author&gt;&lt;/authors&gt;&lt;/contributors&gt;&lt;auth-address&gt;Department of Chemistry, Tennessee Technological University, Cookeville 38505.&lt;/auth-address&gt;&lt;titles&gt;&lt;title&gt;Kinetics of protein-protein association explained by Brownian dynamics computer simulation&lt;/title&gt;&lt;secondary-title&gt;Proc Natl Acad Sci U S A&lt;/secondary-title&gt;&lt;alt-title&gt;P Natl Acad Sci USA&amp;#xD;P Natl Acad Sci USA&lt;/alt-title&gt;&lt;/titles&gt;&lt;periodical&gt;&lt;full-title&gt;Proc Natl Acad Sci U S A&lt;/full-title&gt;&lt;abbr-1&gt;Proceedings of the National Academy of Sciences of the United States of America&lt;/abbr-1&gt;&lt;/periodical&gt;&lt;pages&gt;3338-42&lt;/pages&gt;&lt;volume&gt;89&lt;/volume&gt;&lt;number&gt;8&lt;/number&gt;&lt;keywords&gt;&lt;keyword&gt;*Computer Simulation&lt;/keyword&gt;&lt;keyword&gt;Kinetics&lt;/keyword&gt;&lt;keyword&gt;Mathematics&lt;/keyword&gt;&lt;keyword&gt;Protein Binding&lt;/keyword&gt;&lt;keyword&gt;Protein Conformation&lt;/keyword&gt;&lt;keyword&gt;Proteins/*chemistry/metabolism&lt;/keyword&gt;&lt;/keywords&gt;&lt;dates&gt;&lt;year&gt;1992&lt;/year&gt;&lt;pub-dates&gt;&lt;date&gt;Apr 15&lt;/date&gt;&lt;/pub-dates&gt;&lt;/dates&gt;&lt;isbn&gt;0027-8424 (Print)&amp;#xD;0027-8424 (Linking)&lt;/isbn&gt;&lt;accession-num&gt;1565624&lt;/accession-num&gt;&lt;urls&gt;&lt;related-urls&gt;&lt;url&gt;https://www.ncbi.nlm.nih.gov/pubmed/1565624&lt;/url&gt;&lt;url&gt;http://www.pnas.org/content/pnas/89/8/3338.full.pdf&lt;/url&gt;&lt;/related-urls&gt;&lt;/urls&gt;&lt;custom2&gt;PMC48862&lt;/custom2&gt;&lt;research-notes&gt;Phys; rate of protein-protein binding ~ 0.5~5x10^6/M/s, fastest ~ 10^8/M/s (insulin dimer. w/ strong electrostatic), diffusion limit ~10^9/M/s&lt;/research-notes&gt;&lt;language&gt;English&lt;/language&gt;&lt;/record&gt;&lt;/Cite&gt;&lt;/EndNote&gt;</w:instrText>
      </w:r>
      <w:r w:rsidR="00AC4D87" w:rsidRPr="00F64F97">
        <w:rPr>
          <w:rFonts w:cstheme="minorHAnsi"/>
          <w:szCs w:val="24"/>
        </w:rPr>
        <w:fldChar w:fldCharType="separate"/>
      </w:r>
      <w:r w:rsidR="00313A94" w:rsidRPr="00F64F97">
        <w:rPr>
          <w:rFonts w:cstheme="minorHAnsi"/>
          <w:noProof/>
          <w:szCs w:val="24"/>
        </w:rPr>
        <w:t>(30)</w:t>
      </w:r>
      <w:r w:rsidR="00AC4D87" w:rsidRPr="00F64F97">
        <w:rPr>
          <w:rFonts w:cstheme="minorHAnsi"/>
          <w:szCs w:val="24"/>
        </w:rPr>
        <w:fldChar w:fldCharType="end"/>
      </w:r>
      <w:r w:rsidR="001503FF" w:rsidRPr="00F64F97">
        <w:rPr>
          <w:rFonts w:eastAsiaTheme="minorEastAsia" w:cstheme="minorHAnsi"/>
          <w:szCs w:val="24"/>
        </w:rPr>
        <w:t xml:space="preserve">. </w:t>
      </w:r>
      <w:r w:rsidR="001503FF" w:rsidRPr="00F64F97">
        <w:rPr>
          <w:rFonts w:eastAsiaTheme="minorEastAsia" w:cstheme="minorHAnsi"/>
          <w:iCs/>
          <w:szCs w:val="24"/>
        </w:rPr>
        <w:t xml:space="preserve">So, </w:t>
      </w:r>
      <w:r w:rsidR="00DD2A7F">
        <w:rPr>
          <w:rFonts w:eastAsiaTheme="minorEastAsia" w:cstheme="minorHAnsi"/>
          <w:iCs/>
          <w:szCs w:val="24"/>
        </w:rPr>
        <w:t>we estimate that a</w:t>
      </w:r>
      <w:r w:rsidR="001503FF" w:rsidRPr="00F64F97">
        <w:rPr>
          <w:rFonts w:eastAsiaTheme="minorEastAsia" w:cstheme="minorHAnsi"/>
          <w:iCs/>
          <w:szCs w:val="24"/>
        </w:rPr>
        <w:t xml:space="preserve"> physically realistic</w:t>
      </w:r>
      <w:r w:rsidR="00701855">
        <w:rPr>
          <w:rFonts w:eastAsiaTheme="minorEastAsia" w:cstheme="minorHAnsi"/>
          <w:iCs/>
          <w:szCs w:val="24"/>
        </w:rPr>
        <w:t>, minimum</w:t>
      </w:r>
      <w:r w:rsidR="001503FF" w:rsidRPr="00F64F97">
        <w:rPr>
          <w:rFonts w:eastAsiaTheme="minorEastAsia" w:cstheme="minorHAnsi"/>
          <w:iCs/>
          <w:szCs w:val="24"/>
        </w:rPr>
        <w:t xml:space="preserve"> </w:t>
      </w:r>
      <w:r w:rsidR="0060436A" w:rsidRPr="00F64F97">
        <w:rPr>
          <w:rFonts w:eastAsiaTheme="minorEastAsia" w:cstheme="minorHAnsi"/>
          <w:iCs/>
          <w:szCs w:val="24"/>
        </w:rPr>
        <w:t>value for the</w:t>
      </w:r>
      <w:r w:rsidR="001503FF" w:rsidRPr="00F64F97">
        <w:rPr>
          <w:rFonts w:eastAsiaTheme="minorEastAsia" w:cstheme="minorHAnsi"/>
          <w:iCs/>
          <w:szCs w:val="24"/>
        </w:rPr>
        <w:t xml:space="preserve"> dissociation constant </w:t>
      </w:r>
      <w:r w:rsidR="0060436A" w:rsidRPr="00F64F97">
        <w:rPr>
          <w:rFonts w:eastAsiaTheme="minorEastAsia" w:cstheme="minorHAnsi"/>
          <w:iCs/>
          <w:szCs w:val="24"/>
        </w:rPr>
        <w:t>of the</w:t>
      </w:r>
      <w:r w:rsidR="001503FF" w:rsidRPr="00F64F97">
        <w:rPr>
          <w:rFonts w:eastAsiaTheme="minorEastAsia" w:cstheme="minorHAnsi"/>
          <w:iCs/>
          <w:szCs w:val="24"/>
        </w:rPr>
        <w:t xml:space="preserve"> PER</w:t>
      </w:r>
      <w:r w:rsidR="0060436A" w:rsidRPr="00F64F97">
        <w:rPr>
          <w:rFonts w:eastAsiaTheme="minorEastAsia" w:cstheme="minorHAnsi"/>
          <w:iCs/>
          <w:szCs w:val="24"/>
        </w:rPr>
        <w:t>:</w:t>
      </w:r>
      <w:r w:rsidR="001503FF" w:rsidRPr="00F64F97">
        <w:rPr>
          <w:rFonts w:eastAsiaTheme="minorEastAsia" w:cstheme="minorHAnsi"/>
          <w:iCs/>
          <w:szCs w:val="24"/>
        </w:rPr>
        <w:t xml:space="preserve">BMAL </w:t>
      </w:r>
      <w:r w:rsidR="0060436A" w:rsidRPr="00F64F97">
        <w:rPr>
          <w:rFonts w:eastAsiaTheme="minorEastAsia" w:cstheme="minorHAnsi"/>
          <w:iCs/>
          <w:szCs w:val="24"/>
        </w:rPr>
        <w:t>complex</w:t>
      </w:r>
      <w:r w:rsidR="001503FF" w:rsidRPr="00F64F97">
        <w:rPr>
          <w:rFonts w:eastAsiaTheme="minorEastAsia" w:cstheme="minorHAnsi"/>
          <w:iCs/>
          <w:szCs w:val="24"/>
        </w:rPr>
        <w:t xml:space="preserve"> is</w:t>
      </w:r>
      <w:r w:rsidR="000D15E3" w:rsidRPr="00F64F97">
        <w:rPr>
          <w:rFonts w:eastAsiaTheme="minorEastAsia" w:cstheme="minorHAnsi"/>
          <w:iCs/>
          <w:szCs w:val="24"/>
        </w:rPr>
        <w:t xml:space="preserve">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d,min</m:t>
            </m:r>
          </m:sub>
        </m:sSub>
        <m:r>
          <w:rPr>
            <w:rFonts w:ascii="Cambria Math" w:hAnsi="Cambria Math" w:cstheme="minorHAnsi"/>
            <w:szCs w:val="24"/>
          </w:rPr>
          <m:t xml:space="preserve">≈1 </m:t>
        </m:r>
        <m:r>
          <m:rPr>
            <m:nor/>
          </m:rPr>
          <w:rPr>
            <w:rFonts w:ascii="Cambria Math" w:hAnsi="Cambria Math" w:cstheme="minorHAnsi"/>
            <w:szCs w:val="24"/>
          </w:rPr>
          <m:t>nM</m:t>
        </m:r>
      </m:oMath>
      <w:r w:rsidR="001503FF" w:rsidRPr="00F64F97">
        <w:rPr>
          <w:rFonts w:eastAsiaTheme="minorEastAsia" w:cstheme="minorHAnsi"/>
          <w:iCs/>
          <w:szCs w:val="24"/>
        </w:rPr>
        <w:t xml:space="preserve"> </w:t>
      </w:r>
      <w:r w:rsidR="0060436A" w:rsidRPr="00F64F97">
        <w:rPr>
          <w:rFonts w:eastAsiaTheme="minorEastAsia" w:cstheme="minorHAnsi"/>
          <w:iCs/>
          <w:szCs w:val="24"/>
        </w:rPr>
        <w:t xml:space="preserve">, </w:t>
      </w:r>
      <w:r w:rsidR="00DD2A7F">
        <w:rPr>
          <w:rFonts w:eastAsiaTheme="minorEastAsia" w:cstheme="minorHAnsi"/>
          <w:iCs/>
          <w:szCs w:val="24"/>
        </w:rPr>
        <w:t>and we conclude that</w:t>
      </w:r>
      <w:r w:rsidR="00B84A69" w:rsidRPr="00F64F97">
        <w:rPr>
          <w:rFonts w:eastAsiaTheme="minorEastAsia" w:cstheme="minorHAnsi"/>
          <w:iCs/>
          <w:szCs w:val="24"/>
        </w:rPr>
        <w:t xml:space="preserve"> </w:t>
      </w:r>
      <w:r w:rsidR="00123E47" w:rsidRPr="00F64F97">
        <w:rPr>
          <w:rFonts w:eastAsiaTheme="minorEastAsia" w:cstheme="minorHAnsi"/>
          <w:iCs/>
          <w:szCs w:val="24"/>
        </w:rPr>
        <w:t>the</w:t>
      </w:r>
      <w:r w:rsidR="00B438FE" w:rsidRPr="00F64F97">
        <w:rPr>
          <w:rFonts w:eastAsiaTheme="minorEastAsia" w:cstheme="minorHAnsi"/>
          <w:iCs/>
          <w:szCs w:val="24"/>
        </w:rPr>
        <w:t xml:space="preserve"> </w:t>
      </w:r>
      <w:r w:rsidR="00B84A69" w:rsidRPr="00F64F97">
        <w:rPr>
          <w:rFonts w:eastAsiaTheme="minorEastAsia" w:cstheme="minorHAnsi"/>
          <w:iCs/>
          <w:szCs w:val="24"/>
        </w:rPr>
        <w:t>dissociation constant</w:t>
      </w:r>
      <w:r w:rsidR="00123E47" w:rsidRPr="00F64F97">
        <w:rPr>
          <w:rFonts w:eastAsiaTheme="minorEastAsia" w:cstheme="minorHAnsi"/>
          <w:iCs/>
          <w:szCs w:val="24"/>
        </w:rPr>
        <w:t xml:space="preserve"> </w:t>
      </w:r>
      <w:r w:rsidR="0022185F">
        <w:rPr>
          <w:rFonts w:eastAsiaTheme="minorEastAsia" w:cstheme="minorHAnsi"/>
          <w:iCs/>
          <w:szCs w:val="24"/>
        </w:rPr>
        <w:t xml:space="preserve">we </w:t>
      </w:r>
      <w:r w:rsidR="00123E47" w:rsidRPr="00F64F97">
        <w:rPr>
          <w:rFonts w:eastAsiaTheme="minorEastAsia" w:cstheme="minorHAnsi"/>
          <w:iCs/>
          <w:szCs w:val="24"/>
        </w:rPr>
        <w:t xml:space="preserve">used in </w:t>
      </w:r>
      <w:r w:rsidR="0022185F">
        <w:rPr>
          <w:rFonts w:eastAsiaTheme="minorEastAsia" w:cstheme="minorHAnsi"/>
          <w:iCs/>
          <w:szCs w:val="24"/>
        </w:rPr>
        <w:t>the SNF</w:t>
      </w:r>
      <w:r w:rsidR="00123E47" w:rsidRPr="00F64F97">
        <w:rPr>
          <w:rFonts w:eastAsiaTheme="minorEastAsia" w:cstheme="minorHAnsi"/>
          <w:iCs/>
          <w:szCs w:val="24"/>
        </w:rPr>
        <w:t xml:space="preserve"> model</w:t>
      </w:r>
      <w:r>
        <w:rPr>
          <w:rFonts w:eastAsiaTheme="minorEastAsia" w:cstheme="minorHAnsi"/>
          <w:iCs/>
          <w:szCs w:val="24"/>
        </w:rPr>
        <w:t xml:space="preserve"> </w:t>
      </w:r>
      <w:r>
        <w:rPr>
          <w:rFonts w:cstheme="minorHAnsi"/>
          <w:szCs w:val="24"/>
        </w:rPr>
        <w:t>is</w:t>
      </w:r>
      <w:r w:rsidR="00B84A69" w:rsidRPr="00F64F97">
        <w:rPr>
          <w:rFonts w:eastAsiaTheme="minorEastAsia" w:cstheme="minorHAnsi"/>
          <w:iCs/>
          <w:szCs w:val="24"/>
        </w:rPr>
        <w:t xml:space="preserve"> unrealistically small by</w:t>
      </w:r>
      <w:r w:rsidR="00DD2A7F">
        <w:rPr>
          <w:rFonts w:eastAsiaTheme="minorEastAsia" w:cstheme="minorHAnsi"/>
          <w:iCs/>
          <w:szCs w:val="24"/>
        </w:rPr>
        <w:t xml:space="preserve"> at least</w:t>
      </w:r>
      <w:r w:rsidR="00B84A69" w:rsidRPr="00F64F97">
        <w:rPr>
          <w:rFonts w:eastAsiaTheme="minorEastAsia" w:cstheme="minorHAnsi"/>
          <w:iCs/>
          <w:szCs w:val="24"/>
        </w:rPr>
        <w:t xml:space="preserve"> </w:t>
      </w:r>
      <w:r w:rsidR="0022185F">
        <w:rPr>
          <w:rFonts w:eastAsiaTheme="minorEastAsia" w:cstheme="minorHAnsi"/>
          <w:iCs/>
          <w:szCs w:val="24"/>
        </w:rPr>
        <w:t>2</w:t>
      </w:r>
      <w:r w:rsidR="00DD2A7F">
        <w:rPr>
          <w:rFonts w:eastAsiaTheme="minorEastAsia" w:cstheme="minorHAnsi"/>
          <w:iCs/>
          <w:szCs w:val="24"/>
        </w:rPr>
        <w:t>5</w:t>
      </w:r>
      <w:r w:rsidR="00D9710B" w:rsidRPr="00F64F97">
        <w:rPr>
          <w:rFonts w:eastAsiaTheme="minorEastAsia" w:cstheme="minorHAnsi"/>
          <w:iCs/>
          <w:szCs w:val="24"/>
        </w:rPr>
        <w:t>-fold</w:t>
      </w:r>
      <w:r w:rsidR="00B84A69" w:rsidRPr="00F64F97">
        <w:rPr>
          <w:rFonts w:eastAsiaTheme="minorEastAsia" w:cstheme="minorHAnsi"/>
          <w:iCs/>
          <w:szCs w:val="24"/>
        </w:rPr>
        <w:t>.</w:t>
      </w:r>
    </w:p>
    <w:p w14:paraId="28408F96" w14:textId="40DB7D0E" w:rsidR="00EB3709" w:rsidRDefault="006A0405" w:rsidP="00626F7A">
      <w:pPr>
        <w:spacing w:after="120"/>
        <w:jc w:val="both"/>
        <w:rPr>
          <w:rFonts w:eastAsiaTheme="minorEastAsia" w:cstheme="minorHAnsi"/>
          <w:iCs/>
          <w:szCs w:val="24"/>
        </w:rPr>
      </w:pPr>
      <w:proofErr w:type="spellStart"/>
      <w:r w:rsidRPr="00F64F97">
        <w:rPr>
          <w:rFonts w:eastAsiaTheme="minorEastAsia" w:cstheme="minorHAnsi"/>
          <w:iCs/>
          <w:szCs w:val="24"/>
        </w:rPr>
        <w:t>Fribourgh</w:t>
      </w:r>
      <w:proofErr w:type="spellEnd"/>
      <w:r w:rsidRPr="00F64F97">
        <w:rPr>
          <w:rFonts w:eastAsiaTheme="minorEastAsia" w:cstheme="minorHAnsi"/>
          <w:iCs/>
          <w:szCs w:val="24"/>
        </w:rPr>
        <w:t xml:space="preserve"> et al. </w:t>
      </w:r>
      <w:r w:rsidR="00AC4D87" w:rsidRPr="00F64F97">
        <w:rPr>
          <w:rFonts w:eastAsiaTheme="minorEastAsia" w:cstheme="minorHAnsi"/>
          <w:iCs/>
          <w:szCs w:val="24"/>
        </w:rPr>
        <w:fldChar w:fldCharType="begin">
          <w:fldData xml:space="preserve">PEVuZE5vdGU+PENpdGU+PEF1dGhvcj5Gcmlib3VyZ2g8L0F1dGhvcj48WWVhcj4yMDIwPC9ZZWFy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</w:fldData>
        </w:fldChar>
      </w:r>
      <w:r w:rsidR="00DC483B" w:rsidRPr="00F64F97">
        <w:rPr>
          <w:rFonts w:eastAsiaTheme="minorEastAsia" w:cstheme="minorHAnsi"/>
          <w:iCs/>
          <w:szCs w:val="24"/>
        </w:rPr>
        <w:instrText xml:space="preserve"> ADDIN EN.CITE </w:instrText>
      </w:r>
      <w:r w:rsidR="00DC483B" w:rsidRPr="00F64F97">
        <w:rPr>
          <w:rFonts w:eastAsiaTheme="minorEastAsia" w:cstheme="minorHAnsi"/>
          <w:iCs/>
          <w:szCs w:val="24"/>
        </w:rPr>
        <w:fldChar w:fldCharType="begin">
          <w:fldData xml:space="preserve">PEVuZE5vdGU+PENpdGU+PEF1dGhvcj5Gcmlib3VyZ2g8L0F1dGhvcj48WWVhcj4yMDIwPC9ZZWFy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</w:fldData>
        </w:fldChar>
      </w:r>
      <w:r w:rsidR="00DC483B" w:rsidRPr="00F64F97">
        <w:rPr>
          <w:rFonts w:eastAsiaTheme="minorEastAsia" w:cstheme="minorHAnsi"/>
          <w:iCs/>
          <w:szCs w:val="24"/>
        </w:rPr>
        <w:instrText xml:space="preserve"> ADDIN EN.CITE.DATA </w:instrText>
      </w:r>
      <w:r w:rsidR="00DC483B" w:rsidRPr="00F64F97">
        <w:rPr>
          <w:rFonts w:eastAsiaTheme="minorEastAsia" w:cstheme="minorHAnsi"/>
          <w:iCs/>
          <w:szCs w:val="24"/>
        </w:rPr>
      </w:r>
      <w:r w:rsidR="00DC483B" w:rsidRPr="00F64F97">
        <w:rPr>
          <w:rFonts w:eastAsiaTheme="minorEastAsia" w:cstheme="minorHAnsi"/>
          <w:iCs/>
          <w:szCs w:val="24"/>
        </w:rPr>
        <w:fldChar w:fldCharType="end"/>
      </w:r>
      <w:r w:rsidR="00AC4D87" w:rsidRPr="00F64F97">
        <w:rPr>
          <w:rFonts w:eastAsiaTheme="minorEastAsia" w:cstheme="minorHAnsi"/>
          <w:iCs/>
          <w:szCs w:val="24"/>
        </w:rPr>
      </w:r>
      <w:r w:rsidR="00AC4D87" w:rsidRPr="00F64F97">
        <w:rPr>
          <w:rFonts w:eastAsiaTheme="minorEastAsia" w:cstheme="minorHAnsi"/>
          <w:iCs/>
          <w:szCs w:val="24"/>
        </w:rPr>
        <w:fldChar w:fldCharType="separate"/>
      </w:r>
      <w:r w:rsidR="00313A94" w:rsidRPr="00F64F97">
        <w:rPr>
          <w:rFonts w:eastAsiaTheme="minorEastAsia" w:cstheme="minorHAnsi"/>
          <w:iCs/>
          <w:noProof/>
          <w:szCs w:val="24"/>
        </w:rPr>
        <w:t>(31)</w:t>
      </w:r>
      <w:r w:rsidR="00AC4D87" w:rsidRPr="00F64F97">
        <w:rPr>
          <w:rFonts w:eastAsiaTheme="minorEastAsia" w:cstheme="minorHAnsi"/>
          <w:iCs/>
          <w:szCs w:val="24"/>
        </w:rPr>
        <w:fldChar w:fldCharType="end"/>
      </w:r>
      <w:r w:rsidRPr="00F64F97">
        <w:rPr>
          <w:rFonts w:eastAsiaTheme="minorEastAsia" w:cstheme="minorHAnsi"/>
          <w:iCs/>
          <w:szCs w:val="24"/>
        </w:rPr>
        <w:t xml:space="preserve"> recently studied the docking of PER2:CRY1/2 to the core PAS domain of BMAL:CLOCK</w:t>
      </w:r>
      <w:r w:rsidR="000D15E3" w:rsidRPr="00F64F97">
        <w:rPr>
          <w:rFonts w:eastAsiaTheme="minorEastAsia" w:cstheme="minorHAnsi"/>
          <w:iCs/>
          <w:szCs w:val="24"/>
        </w:rPr>
        <w:t xml:space="preserve"> and</w:t>
      </w:r>
      <w:r w:rsidRPr="00F64F97">
        <w:rPr>
          <w:rFonts w:eastAsiaTheme="minorEastAsia" w:cstheme="minorHAnsi"/>
          <w:iCs/>
          <w:szCs w:val="24"/>
        </w:rPr>
        <w:t xml:space="preserve"> measured</w:t>
      </w:r>
      <w:r w:rsidR="000D15E3" w:rsidRPr="00F64F97">
        <w:rPr>
          <w:rFonts w:eastAsiaTheme="minorEastAsia" w:cstheme="minorHAnsi"/>
          <w:iCs/>
          <w:szCs w:val="24"/>
        </w:rPr>
        <w:t xml:space="preserve">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hAnsi="Cambria Math" w:cstheme="minorHAnsi"/>
            <w:szCs w:val="24"/>
          </w:rPr>
          <m:t xml:space="preserve">≈400 </m:t>
        </m:r>
        <m:r>
          <m:rPr>
            <m:nor/>
          </m:rPr>
          <w:rPr>
            <w:rFonts w:ascii="Cambria Math" w:hAnsi="Cambria Math" w:cstheme="minorHAnsi"/>
            <w:szCs w:val="24"/>
          </w:rPr>
          <m:t>nM</m:t>
        </m:r>
      </m:oMath>
      <w:r w:rsidR="000D15E3" w:rsidRPr="00F64F97">
        <w:rPr>
          <w:rFonts w:eastAsiaTheme="minorEastAsia" w:cstheme="minorHAnsi"/>
          <w:iCs/>
          <w:szCs w:val="24"/>
        </w:rPr>
        <w:t xml:space="preserve">. This estimate of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Pr="00F64F97">
        <w:rPr>
          <w:rFonts w:eastAsiaTheme="minorEastAsia" w:cstheme="minorHAnsi"/>
          <w:iCs/>
          <w:szCs w:val="24"/>
        </w:rPr>
        <w:t xml:space="preserve"> </w:t>
      </w:r>
      <w:r w:rsidR="00CE780A" w:rsidRPr="00F64F97">
        <w:rPr>
          <w:rFonts w:eastAsiaTheme="minorEastAsia" w:cstheme="minorHAnsi"/>
          <w:iCs/>
          <w:szCs w:val="24"/>
        </w:rPr>
        <w:t xml:space="preserve">is likely too large because the </w:t>
      </w:r>
      <w:r w:rsidR="00CE780A" w:rsidRPr="00F64F97">
        <w:rPr>
          <w:rFonts w:eastAsiaTheme="minorEastAsia" w:cstheme="minorHAnsi"/>
          <w:iCs/>
          <w:szCs w:val="24"/>
        </w:rPr>
        <w:lastRenderedPageBreak/>
        <w:t>authors us</w:t>
      </w:r>
      <w:r w:rsidR="00A5353F">
        <w:rPr>
          <w:rFonts w:eastAsiaTheme="minorEastAsia" w:cstheme="minorHAnsi"/>
          <w:iCs/>
          <w:szCs w:val="24"/>
        </w:rPr>
        <w:t xml:space="preserve">ed </w:t>
      </w:r>
      <w:r w:rsidR="002036C8">
        <w:rPr>
          <w:rFonts w:eastAsiaTheme="minorEastAsia" w:cstheme="minorHAnsi"/>
          <w:iCs/>
          <w:szCs w:val="24"/>
        </w:rPr>
        <w:t xml:space="preserve">only </w:t>
      </w:r>
      <w:r w:rsidR="00A5353F">
        <w:rPr>
          <w:rFonts w:eastAsiaTheme="minorEastAsia" w:cstheme="minorHAnsi"/>
          <w:iCs/>
          <w:szCs w:val="24"/>
        </w:rPr>
        <w:t xml:space="preserve">partial protein sequences. </w:t>
      </w:r>
      <w:r w:rsidR="00A5353F" w:rsidRPr="00A5353F">
        <w:rPr>
          <w:rFonts w:eastAsiaTheme="minorEastAsia" w:cstheme="minorHAnsi"/>
          <w:iCs/>
          <w:szCs w:val="24"/>
          <w:highlight w:val="yellow"/>
        </w:rPr>
        <w:t xml:space="preserve">Since the true value of </w:t>
      </w:r>
      <m:oMath>
        <m:sSub>
          <m:sSubPr>
            <m:ctrlPr>
              <w:rPr>
                <w:rFonts w:ascii="Cambria Math" w:hAnsi="Cambria Math" w:cstheme="minorHAnsi"/>
                <w:i/>
                <w:szCs w:val="24"/>
                <w:highlight w:val="yellow"/>
              </w:rPr>
            </m:ctrlPr>
          </m:sSubPr>
          <m:e>
            <m:acc>
              <m:accPr>
                <m:ctrlPr>
                  <w:rPr>
                    <w:rFonts w:ascii="Cambria Math" w:hAnsi="Cambria Math" w:cstheme="minorHAnsi"/>
                    <w:i/>
                    <w:szCs w:val="24"/>
                    <w:highlight w:val="yellow"/>
                  </w:rPr>
                </m:ctrlPr>
              </m:accPr>
              <m:e>
                <m:r>
                  <w:rPr>
                    <w:rFonts w:ascii="Cambria Math" w:hAnsi="Cambria Math" w:cstheme="minorHAnsi"/>
                    <w:szCs w:val="24"/>
                    <w:highlight w:val="yellow"/>
                  </w:rPr>
                  <m:t>K</m:t>
                </m:r>
              </m:e>
            </m:acc>
          </m:e>
          <m:sub>
            <m:r>
              <m:rPr>
                <m:nor/>
              </m:rPr>
              <w:rPr>
                <w:rFonts w:ascii="Cambria Math" w:hAnsi="Cambria Math" w:cstheme="minorHAnsi"/>
                <w:szCs w:val="24"/>
                <w:highlight w:val="yellow"/>
              </w:rPr>
              <m:t>d</m:t>
            </m:r>
          </m:sub>
        </m:sSub>
      </m:oMath>
      <w:r w:rsidR="00CE780A" w:rsidRPr="00A5353F">
        <w:rPr>
          <w:rFonts w:eastAsiaTheme="minorEastAsia" w:cstheme="minorHAnsi"/>
          <w:iCs/>
          <w:szCs w:val="24"/>
          <w:highlight w:val="yellow"/>
        </w:rPr>
        <w:t xml:space="preserve"> </w:t>
      </w:r>
      <w:r w:rsidR="00A5353F" w:rsidRPr="00A5353F">
        <w:rPr>
          <w:rFonts w:eastAsiaTheme="minorEastAsia" w:cstheme="minorHAnsi"/>
          <w:iCs/>
          <w:szCs w:val="24"/>
          <w:highlight w:val="yellow"/>
        </w:rPr>
        <w:t xml:space="preserve">is likely between 1 and 100 </w:t>
      </w:r>
      <w:proofErr w:type="spellStart"/>
      <w:r w:rsidR="00A5353F" w:rsidRPr="00A5353F">
        <w:rPr>
          <w:rFonts w:eastAsiaTheme="minorEastAsia" w:cstheme="minorHAnsi"/>
          <w:iCs/>
          <w:szCs w:val="24"/>
          <w:highlight w:val="yellow"/>
        </w:rPr>
        <w:t>nM</w:t>
      </w:r>
      <w:proofErr w:type="spellEnd"/>
      <w:r w:rsidR="00A5353F" w:rsidRPr="00A5353F">
        <w:rPr>
          <w:rFonts w:eastAsiaTheme="minorEastAsia" w:cstheme="minorHAnsi"/>
          <w:iCs/>
          <w:szCs w:val="24"/>
          <w:highlight w:val="yellow"/>
        </w:rPr>
        <w:t xml:space="preserve">, </w:t>
      </w:r>
      <w:r w:rsidR="00CE780A" w:rsidRPr="00A5353F">
        <w:rPr>
          <w:rFonts w:eastAsiaTheme="minorEastAsia" w:cstheme="minorHAnsi"/>
          <w:iCs/>
          <w:szCs w:val="24"/>
          <w:highlight w:val="yellow"/>
        </w:rPr>
        <w:t xml:space="preserve">we </w:t>
      </w:r>
      <w:r w:rsidR="00A5353F" w:rsidRPr="00A5353F">
        <w:rPr>
          <w:rFonts w:eastAsiaTheme="minorEastAsia" w:cstheme="minorHAnsi"/>
          <w:iCs/>
          <w:szCs w:val="24"/>
          <w:highlight w:val="yellow"/>
        </w:rPr>
        <w:t xml:space="preserve">will take </w:t>
      </w:r>
      <m:oMath>
        <m:sSub>
          <m:sSubPr>
            <m:ctrlPr>
              <w:rPr>
                <w:rFonts w:ascii="Cambria Math" w:hAnsi="Cambria Math" w:cstheme="minorHAnsi"/>
                <w:i/>
                <w:color w:val="000000" w:themeColor="text1"/>
                <w:szCs w:val="24"/>
                <w:highlight w:val="yellow"/>
              </w:rPr>
            </m:ctrlPr>
          </m:sSubPr>
          <m:e>
            <m:acc>
              <m:accPr>
                <m:ctrlPr>
                  <w:rPr>
                    <w:rFonts w:ascii="Cambria Math" w:hAnsi="Cambria Math" w:cstheme="minorHAnsi"/>
                    <w:i/>
                    <w:color w:val="000000" w:themeColor="text1"/>
                    <w:szCs w:val="24"/>
                    <w:highlight w:val="yellow"/>
                  </w:rPr>
                </m:ctrlPr>
              </m:accPr>
              <m:e>
                <m:r>
                  <w:rPr>
                    <w:rFonts w:ascii="Cambria Math" w:hAnsi="Cambria Math" w:cstheme="minorHAnsi"/>
                    <w:color w:val="000000" w:themeColor="text1"/>
                    <w:szCs w:val="24"/>
                    <w:highlight w:val="yellow"/>
                  </w:rPr>
                  <m:t>K</m:t>
                </m:r>
              </m:e>
            </m:acc>
          </m:e>
          <m:sub>
            <m:r>
              <m:rPr>
                <m:nor/>
              </m:rPr>
              <w:rPr>
                <w:rFonts w:ascii="Cambria Math" w:hAnsi="Cambria Math" w:cstheme="minorHAnsi"/>
                <w:color w:val="000000" w:themeColor="text1"/>
                <w:szCs w:val="24"/>
                <w:highlight w:val="yellow"/>
              </w:rPr>
              <m:t>d</m:t>
            </m:r>
          </m:sub>
        </m:sSub>
        <m:r>
          <w:rPr>
            <w:rFonts w:ascii="Cambria Math" w:hAnsi="Cambria Math" w:cstheme="minorHAnsi"/>
            <w:color w:val="000000" w:themeColor="text1"/>
            <w:szCs w:val="24"/>
            <w:highlight w:val="yellow"/>
          </w:rPr>
          <m:t xml:space="preserve">=10 </m:t>
        </m:r>
        <m:r>
          <m:rPr>
            <m:nor/>
          </m:rPr>
          <w:rPr>
            <w:rFonts w:ascii="Cambria Math" w:hAnsi="Cambria Math" w:cstheme="minorHAnsi"/>
            <w:color w:val="000000" w:themeColor="text1"/>
            <w:szCs w:val="24"/>
            <w:highlight w:val="yellow"/>
          </w:rPr>
          <m:t>nM</m:t>
        </m:r>
      </m:oMath>
      <w:r w:rsidR="00A5353F" w:rsidRPr="00A5353F">
        <w:rPr>
          <w:rFonts w:eastAsiaTheme="minorEastAsia" w:cstheme="minorHAnsi"/>
          <w:color w:val="000000" w:themeColor="text1"/>
          <w:szCs w:val="24"/>
          <w:highlight w:val="yellow"/>
        </w:rPr>
        <w:t xml:space="preserve"> as our benchmark</w:t>
      </w:r>
      <w:r w:rsidRPr="00A5353F">
        <w:rPr>
          <w:rFonts w:eastAsiaTheme="minorEastAsia" w:cstheme="minorHAnsi"/>
          <w:iCs/>
          <w:szCs w:val="24"/>
          <w:highlight w:val="yellow"/>
        </w:rPr>
        <w:t>.</w:t>
      </w:r>
      <w:r w:rsidRPr="00F64F97">
        <w:rPr>
          <w:rFonts w:eastAsiaTheme="minorEastAsia" w:cstheme="minorHAnsi"/>
          <w:iCs/>
          <w:szCs w:val="24"/>
        </w:rPr>
        <w:t xml:space="preserve"> </w:t>
      </w:r>
    </w:p>
    <w:p w14:paraId="75D71F78" w14:textId="27E4ACCB" w:rsidR="003E6D8B" w:rsidRDefault="009241E4" w:rsidP="00427FE0">
      <w:pPr>
        <w:spacing w:after="120"/>
        <w:jc w:val="both"/>
        <w:rPr>
          <w:rFonts w:eastAsiaTheme="minorEastAsia" w:cstheme="minorHAnsi"/>
          <w:iCs/>
          <w:szCs w:val="24"/>
        </w:rPr>
      </w:pPr>
      <w:r>
        <w:rPr>
          <w:rFonts w:eastAsiaTheme="minorEastAsia" w:cstheme="minorHAnsi"/>
          <w:iCs/>
          <w:szCs w:val="24"/>
        </w:rPr>
        <w:t xml:space="preserve">To summarize, we find </w:t>
      </w:r>
      <w:r w:rsidR="00AE1B54">
        <w:rPr>
          <w:rFonts w:eastAsiaTheme="minorEastAsia" w:cstheme="minorHAnsi"/>
          <w:iCs/>
          <w:szCs w:val="24"/>
        </w:rPr>
        <w:t>that circadian oscillations in</w:t>
      </w:r>
      <w:r>
        <w:rPr>
          <w:rFonts w:eastAsiaTheme="minorEastAsia" w:cstheme="minorHAnsi"/>
          <w:iCs/>
          <w:szCs w:val="24"/>
        </w:rPr>
        <w:t xml:space="preserve"> KF’s original SNF model require a value of the PER:BMAL dissociation constant,</w:t>
      </w:r>
      <w:r w:rsidR="00EB3709" w:rsidRPr="009241E4">
        <w:rPr>
          <w:rFonts w:eastAsiaTheme="minorEastAsia" w:cstheme="minorHAnsi"/>
          <w:iCs/>
          <w:szCs w:val="24"/>
        </w:rPr>
        <w:t xml:space="preserve"> </w:t>
      </w:r>
      <m:oMath>
        <m:sSub>
          <m:sSubPr>
            <m:ctrlPr>
              <w:rPr>
                <w:rFonts w:ascii="Cambria Math" w:eastAsiaTheme="minorEastAsia" w:hAnsi="Cambria Math" w:cstheme="minorHAnsi"/>
                <w:i/>
                <w:iCs/>
                <w:szCs w:val="24"/>
              </w:rPr>
            </m:ctrlPr>
          </m:sSubPr>
          <m:e>
            <m:acc>
              <m:accPr>
                <m:ctrlPr>
                  <w:rPr>
                    <w:rFonts w:ascii="Cambria Math" w:eastAsiaTheme="minorEastAsia" w:hAnsi="Cambria Math" w:cstheme="minorHAnsi"/>
                    <w:i/>
                    <w:iCs/>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iCs/>
                <w:szCs w:val="24"/>
              </w:rPr>
              <m:t>d</m:t>
            </m:r>
          </m:sub>
        </m:sSub>
      </m:oMath>
      <w:r w:rsidR="00387978">
        <w:rPr>
          <w:rFonts w:ascii="Cambria" w:eastAsiaTheme="minorEastAsia" w:hAnsi="Cambria" w:cstheme="minorHAnsi"/>
          <w:iCs/>
          <w:szCs w:val="24"/>
        </w:rPr>
        <w:t xml:space="preserve"> </w:t>
      </w:r>
      <w:r w:rsidR="001A7408">
        <w:rPr>
          <w:rFonts w:ascii="Cambria" w:eastAsiaTheme="minorEastAsia" w:hAnsi="Cambria" w:cstheme="minorHAnsi"/>
          <w:iCs/>
          <w:szCs w:val="24"/>
        </w:rPr>
        <w:t>≈</w:t>
      </w:r>
      <w:r w:rsidR="00387978">
        <w:rPr>
          <w:rFonts w:ascii="Cambria" w:eastAsiaTheme="minorEastAsia" w:hAnsi="Cambria" w:cstheme="minorHAnsi"/>
          <w:iCs/>
          <w:szCs w:val="24"/>
        </w:rPr>
        <w:t xml:space="preserve"> 0.0</w:t>
      </w:r>
      <w:r w:rsidR="001A7408">
        <w:rPr>
          <w:rFonts w:ascii="Cambria" w:eastAsiaTheme="minorEastAsia" w:hAnsi="Cambria" w:cstheme="minorHAnsi"/>
          <w:iCs/>
          <w:szCs w:val="24"/>
        </w:rPr>
        <w:t>4</w:t>
      </w:r>
      <w:r w:rsidR="00387978">
        <w:rPr>
          <w:rFonts w:ascii="Cambria" w:eastAsiaTheme="minorEastAsia" w:hAnsi="Cambria" w:cstheme="minorHAnsi"/>
          <w:iCs/>
          <w:szCs w:val="24"/>
        </w:rPr>
        <w:t xml:space="preserve"> </w:t>
      </w:r>
      <w:proofErr w:type="spellStart"/>
      <w:r w:rsidR="00387978">
        <w:rPr>
          <w:rFonts w:ascii="Cambria" w:eastAsiaTheme="minorEastAsia" w:hAnsi="Cambria" w:cstheme="minorHAnsi"/>
          <w:iCs/>
          <w:szCs w:val="24"/>
        </w:rPr>
        <w:t>nM</w:t>
      </w:r>
      <w:proofErr w:type="spellEnd"/>
      <w:r w:rsidR="001A7408">
        <w:rPr>
          <w:rFonts w:ascii="Cambria" w:eastAsiaTheme="minorEastAsia" w:hAnsi="Cambria" w:cstheme="minorHAnsi"/>
          <w:iCs/>
          <w:szCs w:val="24"/>
        </w:rPr>
        <w:t xml:space="preserve"> </w:t>
      </w:r>
      <w:r w:rsidR="001A7408" w:rsidRPr="00A5353F">
        <w:rPr>
          <w:rFonts w:eastAsiaTheme="minorEastAsia" w:cstheme="minorHAnsi"/>
          <w:iCs/>
          <w:szCs w:val="24"/>
        </w:rPr>
        <w:t>(or smaller</w:t>
      </w:r>
      <w:r w:rsidR="00387978" w:rsidRPr="00A5353F">
        <w:rPr>
          <w:rFonts w:eastAsiaTheme="minorEastAsia" w:cstheme="minorHAnsi"/>
          <w:iCs/>
          <w:szCs w:val="24"/>
        </w:rPr>
        <w:t>)</w:t>
      </w:r>
      <w:r w:rsidRPr="00A5353F">
        <w:rPr>
          <w:rFonts w:eastAsiaTheme="minorEastAsia" w:cstheme="minorHAnsi"/>
          <w:iCs/>
          <w:szCs w:val="24"/>
        </w:rPr>
        <w:t>, that is</w:t>
      </w:r>
      <w:r w:rsidR="00DB34B9" w:rsidRPr="009241E4">
        <w:rPr>
          <w:rFonts w:eastAsiaTheme="minorEastAsia" w:cstheme="minorHAnsi"/>
          <w:iCs/>
          <w:szCs w:val="24"/>
        </w:rPr>
        <w:t xml:space="preserve"> </w:t>
      </w:r>
      <w:r w:rsidR="00A5353F">
        <w:rPr>
          <w:rFonts w:eastAsiaTheme="minorEastAsia" w:cstheme="minorHAnsi"/>
          <w:iCs/>
          <w:szCs w:val="24"/>
        </w:rPr>
        <w:t>25</w:t>
      </w:r>
      <w:r w:rsidR="00AE1B54">
        <w:rPr>
          <w:rFonts w:eastAsiaTheme="minorEastAsia" w:cstheme="minorHAnsi"/>
          <w:iCs/>
          <w:szCs w:val="24"/>
        </w:rPr>
        <w:t>0-</w:t>
      </w:r>
      <w:r w:rsidR="004736EF" w:rsidRPr="00016541">
        <w:rPr>
          <w:rFonts w:eastAsiaTheme="minorEastAsia" w:cstheme="minorHAnsi"/>
          <w:iCs/>
          <w:szCs w:val="24"/>
        </w:rPr>
        <w:t xml:space="preserve">fold less </w:t>
      </w:r>
      <w:r w:rsidR="004736EF" w:rsidRPr="00AE1B54">
        <w:rPr>
          <w:rFonts w:eastAsiaTheme="minorEastAsia" w:cstheme="minorHAnsi"/>
          <w:iCs/>
          <w:szCs w:val="24"/>
        </w:rPr>
        <w:t xml:space="preserve">than </w:t>
      </w:r>
      <w:r w:rsidR="00AE1B54">
        <w:rPr>
          <w:rFonts w:eastAsiaTheme="minorEastAsia" w:cstheme="minorHAnsi"/>
          <w:iCs/>
          <w:szCs w:val="24"/>
        </w:rPr>
        <w:t>a</w:t>
      </w:r>
      <w:r w:rsidR="004736EF" w:rsidRPr="00AE1B54">
        <w:rPr>
          <w:rFonts w:eastAsiaTheme="minorEastAsia" w:cstheme="minorHAnsi"/>
          <w:iCs/>
          <w:szCs w:val="24"/>
        </w:rPr>
        <w:t xml:space="preserve"> realistic </w:t>
      </w:r>
      <w:r w:rsidR="00A5353F">
        <w:rPr>
          <w:rFonts w:eastAsiaTheme="minorEastAsia" w:cstheme="minorHAnsi"/>
          <w:iCs/>
          <w:szCs w:val="24"/>
        </w:rPr>
        <w:t>estimate</w:t>
      </w:r>
      <w:r w:rsidR="004736EF" w:rsidRPr="00AE1B54">
        <w:rPr>
          <w:rFonts w:eastAsiaTheme="minorEastAsia" w:cstheme="minorHAnsi"/>
          <w:iCs/>
          <w:szCs w:val="24"/>
        </w:rPr>
        <w:t xml:space="preserve"> of</w:t>
      </w:r>
      <w:r w:rsidR="004736EF">
        <w:rPr>
          <w:rFonts w:ascii="Cambria" w:eastAsiaTheme="minorEastAsia" w:hAnsi="Cambria" w:cstheme="minorHAnsi"/>
          <w:iCs/>
          <w:szCs w:val="24"/>
        </w:rPr>
        <w:t xml:space="preserve"> </w:t>
      </w:r>
      <w:commentRangeStart w:id="27"/>
      <m:oMath>
        <m:sSub>
          <m:sSubPr>
            <m:ctrlPr>
              <w:rPr>
                <w:rFonts w:ascii="Cambria Math" w:eastAsiaTheme="minorEastAsia" w:hAnsi="Cambria Math" w:cstheme="minorHAnsi"/>
                <w:i/>
                <w:iCs/>
                <w:szCs w:val="24"/>
              </w:rPr>
            </m:ctrlPr>
          </m:sSubPr>
          <m:e>
            <m:acc>
              <m:accPr>
                <m:ctrlPr>
                  <w:rPr>
                    <w:rFonts w:ascii="Cambria Math" w:eastAsiaTheme="minorEastAsia" w:hAnsi="Cambria Math" w:cstheme="minorHAnsi"/>
                    <w:i/>
                    <w:iCs/>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iCs/>
                <w:szCs w:val="24"/>
              </w:rPr>
              <m:t>d</m:t>
            </m:r>
          </m:sub>
        </m:sSub>
      </m:oMath>
      <w:r w:rsidR="004736EF">
        <w:rPr>
          <w:rFonts w:ascii="Cambria" w:eastAsiaTheme="minorEastAsia" w:hAnsi="Cambria" w:cstheme="minorHAnsi"/>
          <w:iCs/>
          <w:szCs w:val="24"/>
        </w:rPr>
        <w:t xml:space="preserve"> </w:t>
      </w:r>
      <w:r w:rsidR="004736EF" w:rsidRPr="00A5353F">
        <w:rPr>
          <w:rFonts w:eastAsiaTheme="minorEastAsia" w:cstheme="minorHAnsi"/>
          <w:iCs/>
          <w:szCs w:val="24"/>
        </w:rPr>
        <w:t xml:space="preserve">= </w:t>
      </w:r>
      <w:r w:rsidR="00A5353F" w:rsidRPr="00A5353F">
        <w:rPr>
          <w:rFonts w:eastAsiaTheme="minorEastAsia" w:cstheme="minorHAnsi"/>
          <w:iCs/>
          <w:szCs w:val="24"/>
        </w:rPr>
        <w:t>10</w:t>
      </w:r>
      <w:r w:rsidR="00B54E58">
        <w:rPr>
          <w:rFonts w:eastAsiaTheme="minorEastAsia" w:cstheme="minorHAnsi"/>
          <w:iCs/>
          <w:szCs w:val="24"/>
        </w:rPr>
        <w:t xml:space="preserve"> </w:t>
      </w:r>
      <w:proofErr w:type="spellStart"/>
      <w:r w:rsidR="004736EF" w:rsidRPr="00A5353F">
        <w:rPr>
          <w:rFonts w:eastAsiaTheme="minorEastAsia" w:cstheme="minorHAnsi"/>
          <w:iCs/>
          <w:szCs w:val="24"/>
        </w:rPr>
        <w:t>nM</w:t>
      </w:r>
      <w:commentRangeEnd w:id="27"/>
      <w:proofErr w:type="spellEnd"/>
      <w:r w:rsidR="005F5191" w:rsidRPr="00A5353F">
        <w:rPr>
          <w:rStyle w:val="CommentReference"/>
          <w:rFonts w:cstheme="minorHAnsi"/>
        </w:rPr>
        <w:commentReference w:id="27"/>
      </w:r>
      <w:r w:rsidR="004736EF">
        <w:rPr>
          <w:rFonts w:ascii="Cambria" w:eastAsiaTheme="minorEastAsia" w:hAnsi="Cambria" w:cstheme="minorHAnsi"/>
          <w:iCs/>
          <w:szCs w:val="24"/>
        </w:rPr>
        <w:t xml:space="preserve">, and </w:t>
      </w:r>
      <w:r w:rsidR="00A5353F">
        <w:rPr>
          <w:rFonts w:eastAsiaTheme="minorEastAsia" w:cstheme="minorHAnsi"/>
          <w:iCs/>
          <w:szCs w:val="24"/>
        </w:rPr>
        <w:t>25-fold less than the minimum value,</w:t>
      </w:r>
      <w:r>
        <w:rPr>
          <w:rFonts w:eastAsiaTheme="minorEastAsia" w:cstheme="minorHAnsi"/>
          <w:iCs/>
          <w:szCs w:val="24"/>
        </w:rPr>
        <w:t xml:space="preserve"> </w:t>
      </w:r>
      <m:oMath>
        <m:sSub>
          <m:sSubPr>
            <m:ctrlPr>
              <w:rPr>
                <w:rFonts w:ascii="Cambria Math" w:eastAsiaTheme="minorEastAsia" w:hAnsi="Cambria Math" w:cstheme="minorHAnsi"/>
                <w:i/>
                <w:iCs/>
                <w:szCs w:val="24"/>
              </w:rPr>
            </m:ctrlPr>
          </m:sSubPr>
          <m:e>
            <m:acc>
              <m:accPr>
                <m:ctrlPr>
                  <w:rPr>
                    <w:rFonts w:ascii="Cambria Math" w:eastAsiaTheme="minorEastAsia" w:hAnsi="Cambria Math" w:cstheme="minorHAnsi"/>
                    <w:i/>
                    <w:iCs/>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iCs/>
                <w:szCs w:val="24"/>
              </w:rPr>
              <m:t>d,min</m:t>
            </m:r>
          </m:sub>
        </m:sSub>
      </m:oMath>
      <w:r w:rsidR="00387978">
        <w:rPr>
          <w:rFonts w:ascii="Cambria" w:eastAsiaTheme="minorEastAsia" w:hAnsi="Cambria" w:cstheme="minorHAnsi"/>
          <w:iCs/>
          <w:szCs w:val="24"/>
        </w:rPr>
        <w:t xml:space="preserve"> </w:t>
      </w:r>
      <w:r w:rsidR="00583A13" w:rsidRPr="00A5353F">
        <w:rPr>
          <w:rFonts w:eastAsiaTheme="minorEastAsia" w:cstheme="minorHAnsi"/>
          <w:iCs/>
          <w:szCs w:val="24"/>
        </w:rPr>
        <w:t>=</w:t>
      </w:r>
      <w:r w:rsidR="00387978" w:rsidRPr="00A5353F">
        <w:rPr>
          <w:rFonts w:eastAsiaTheme="minorEastAsia" w:cstheme="minorHAnsi"/>
          <w:iCs/>
          <w:szCs w:val="24"/>
        </w:rPr>
        <w:t xml:space="preserve"> </w:t>
      </w:r>
      <w:r w:rsidR="00A5353F" w:rsidRPr="00A5353F">
        <w:rPr>
          <w:rFonts w:eastAsiaTheme="minorEastAsia" w:cstheme="minorHAnsi"/>
          <w:iCs/>
          <w:szCs w:val="24"/>
        </w:rPr>
        <w:t>1</w:t>
      </w:r>
      <w:r w:rsidR="00427FE0" w:rsidRPr="00A5353F">
        <w:rPr>
          <w:rFonts w:eastAsiaTheme="minorEastAsia" w:cstheme="minorHAnsi"/>
          <w:iCs/>
          <w:szCs w:val="24"/>
        </w:rPr>
        <w:t xml:space="preserve"> </w:t>
      </w:r>
      <w:proofErr w:type="spellStart"/>
      <w:r w:rsidR="00427FE0" w:rsidRPr="00A5353F">
        <w:rPr>
          <w:rFonts w:eastAsiaTheme="minorEastAsia" w:cstheme="minorHAnsi"/>
          <w:iCs/>
          <w:szCs w:val="24"/>
        </w:rPr>
        <w:t>nM</w:t>
      </w:r>
      <w:proofErr w:type="spellEnd"/>
      <w:r>
        <w:rPr>
          <w:rFonts w:ascii="Cambria" w:eastAsiaTheme="minorEastAsia" w:hAnsi="Cambria" w:cstheme="minorHAnsi"/>
          <w:iCs/>
          <w:szCs w:val="24"/>
        </w:rPr>
        <w:t>.</w:t>
      </w:r>
      <w:r w:rsidR="00EB3709" w:rsidRPr="009241E4">
        <w:rPr>
          <w:rFonts w:eastAsiaTheme="minorEastAsia" w:cstheme="minorHAnsi"/>
          <w:iCs/>
          <w:szCs w:val="24"/>
        </w:rPr>
        <w:t xml:space="preserve"> </w:t>
      </w:r>
    </w:p>
    <w:p w14:paraId="4395C293" w14:textId="2501438D" w:rsidR="003B65CB" w:rsidRPr="00431E24" w:rsidRDefault="00431E24" w:rsidP="00747D54">
      <w:pPr>
        <w:spacing w:after="120"/>
        <w:jc w:val="both"/>
        <w:rPr>
          <w:rFonts w:eastAsiaTheme="minorEastAsia" w:cstheme="minorHAnsi"/>
          <w:iCs/>
          <w:szCs w:val="24"/>
        </w:rPr>
      </w:pPr>
      <w:r>
        <w:rPr>
          <w:rFonts w:eastAsiaTheme="minorEastAsia" w:cstheme="minorHAnsi"/>
          <w:iCs/>
          <w:szCs w:val="24"/>
        </w:rPr>
        <w:t>I</w:t>
      </w:r>
      <w:r w:rsidR="004B24F2" w:rsidRPr="00431E24">
        <w:rPr>
          <w:rFonts w:eastAsiaTheme="minorEastAsia" w:cstheme="minorHAnsi"/>
          <w:iCs/>
          <w:szCs w:val="24"/>
        </w:rPr>
        <w:t>n</w:t>
      </w:r>
      <w:r w:rsidR="00F62C97" w:rsidRPr="00431E24">
        <w:rPr>
          <w:rFonts w:eastAsiaTheme="minorEastAsia" w:cstheme="minorHAnsi"/>
          <w:iCs/>
          <w:szCs w:val="24"/>
        </w:rPr>
        <w:t xml:space="preserve"> this work</w:t>
      </w:r>
      <w:r w:rsidR="00CA6224" w:rsidRPr="00431E24">
        <w:rPr>
          <w:rFonts w:eastAsiaTheme="minorEastAsia" w:cstheme="minorHAnsi"/>
          <w:iCs/>
          <w:szCs w:val="24"/>
        </w:rPr>
        <w:t xml:space="preserve"> </w:t>
      </w:r>
      <w:r w:rsidR="004B24F2" w:rsidRPr="00431E24">
        <w:rPr>
          <w:rFonts w:eastAsiaTheme="minorEastAsia" w:cstheme="minorHAnsi"/>
          <w:iCs/>
          <w:szCs w:val="24"/>
        </w:rPr>
        <w:t>we consider</w:t>
      </w:r>
      <w:r w:rsidR="002C578D" w:rsidRPr="00431E24">
        <w:rPr>
          <w:rFonts w:eastAsiaTheme="minorEastAsia" w:cstheme="minorHAnsi"/>
          <w:iCs/>
          <w:szCs w:val="24"/>
        </w:rPr>
        <w:t xml:space="preserve"> some realistic changes to the SNF model that increase the </w:t>
      </w:r>
      <w:r w:rsidR="00D15ADB" w:rsidRPr="00431E24">
        <w:rPr>
          <w:rFonts w:eastAsiaTheme="minorEastAsia" w:cstheme="minorHAnsi"/>
          <w:iCs/>
          <w:szCs w:val="24"/>
        </w:rPr>
        <w:t xml:space="preserve">maximum </w:t>
      </w:r>
      <w:r w:rsidR="00D15ADB" w:rsidRPr="00C77679">
        <w:rPr>
          <w:rFonts w:eastAsiaTheme="minorEastAsia" w:cstheme="minorHAnsi"/>
          <w:iCs/>
          <w:szCs w:val="24"/>
        </w:rPr>
        <w:t xml:space="preserve">permissible value of </w:t>
      </w:r>
      <m:oMath>
        <m:sSub>
          <m:sSubPr>
            <m:ctrlPr>
              <w:rPr>
                <w:rFonts w:ascii="Cambria Math" w:eastAsiaTheme="minorEastAsia" w:hAnsi="Cambria Math" w:cstheme="minorHAnsi"/>
                <w:i/>
                <w:iCs/>
                <w:szCs w:val="24"/>
              </w:rPr>
            </m:ctrlPr>
          </m:sSubPr>
          <m:e>
            <m:acc>
              <m:accPr>
                <m:ctrlPr>
                  <w:rPr>
                    <w:rFonts w:ascii="Cambria Math" w:eastAsiaTheme="minorEastAsia" w:hAnsi="Cambria Math" w:cstheme="minorHAnsi"/>
                    <w:i/>
                    <w:iCs/>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iCs/>
                <w:szCs w:val="24"/>
              </w:rPr>
              <m:t>d</m:t>
            </m:r>
          </m:sub>
        </m:sSub>
      </m:oMath>
      <w:r w:rsidR="00D15ADB" w:rsidRPr="00C77679">
        <w:rPr>
          <w:rFonts w:ascii="Cambria" w:eastAsiaTheme="minorEastAsia" w:hAnsi="Cambria" w:cstheme="minorHAnsi"/>
          <w:iCs/>
          <w:szCs w:val="24"/>
        </w:rPr>
        <w:t xml:space="preserve"> </w:t>
      </w:r>
      <w:r w:rsidR="00D15ADB" w:rsidRPr="00C77679">
        <w:rPr>
          <w:rFonts w:eastAsiaTheme="minorEastAsia" w:cstheme="minorHAnsi"/>
          <w:iCs/>
          <w:szCs w:val="24"/>
        </w:rPr>
        <w:t>for</w:t>
      </w:r>
      <w:r w:rsidR="002C578D" w:rsidRPr="00C77679">
        <w:rPr>
          <w:rFonts w:eastAsiaTheme="minorEastAsia" w:cstheme="minorHAnsi"/>
          <w:iCs/>
          <w:szCs w:val="24"/>
        </w:rPr>
        <w:t xml:space="preserve"> oscillations.</w:t>
      </w:r>
      <w:r w:rsidR="00CA6224" w:rsidRPr="00C77679">
        <w:rPr>
          <w:rFonts w:eastAsiaTheme="minorEastAsia" w:cstheme="minorHAnsi"/>
          <w:iCs/>
          <w:szCs w:val="24"/>
        </w:rPr>
        <w:t xml:space="preserve"> In the process, we come up with some other surprising</w:t>
      </w:r>
      <w:r w:rsidR="00CA6224" w:rsidRPr="00431E24">
        <w:rPr>
          <w:rFonts w:eastAsiaTheme="minorEastAsia" w:cstheme="minorHAnsi"/>
          <w:iCs/>
          <w:szCs w:val="24"/>
        </w:rPr>
        <w:t xml:space="preserve"> reassessments of the </w:t>
      </w:r>
      <w:r w:rsidR="00E74F4C" w:rsidRPr="00431E24">
        <w:rPr>
          <w:rFonts w:eastAsiaTheme="minorEastAsia" w:cstheme="minorHAnsi"/>
          <w:iCs/>
          <w:szCs w:val="24"/>
        </w:rPr>
        <w:t>KF</w:t>
      </w:r>
      <w:r w:rsidR="00CA6224" w:rsidRPr="00431E24">
        <w:rPr>
          <w:rFonts w:eastAsiaTheme="minorEastAsia" w:cstheme="minorHAnsi"/>
          <w:iCs/>
          <w:szCs w:val="24"/>
        </w:rPr>
        <w:t xml:space="preserve"> model</w:t>
      </w:r>
      <w:r w:rsidR="00EB3709" w:rsidRPr="00431E24">
        <w:rPr>
          <w:rFonts w:eastAsiaTheme="minorEastAsia" w:cstheme="minorHAnsi"/>
          <w:iCs/>
          <w:szCs w:val="24"/>
        </w:rPr>
        <w:t xml:space="preserve"> and its extensions</w:t>
      </w:r>
      <w:r w:rsidR="00CA6224" w:rsidRPr="00431E24">
        <w:rPr>
          <w:rFonts w:eastAsiaTheme="minorEastAsia" w:cstheme="minorHAnsi"/>
          <w:iCs/>
          <w:szCs w:val="24"/>
        </w:rPr>
        <w:t>.</w:t>
      </w:r>
    </w:p>
    <w:bookmarkEnd w:id="24"/>
    <w:p w14:paraId="5884DBED" w14:textId="1FB63B7F" w:rsidR="00093838" w:rsidRPr="00F64F97" w:rsidRDefault="00093838" w:rsidP="002E1428">
      <w:pPr>
        <w:jc w:val="both"/>
        <w:rPr>
          <w:b/>
          <w:szCs w:val="24"/>
        </w:rPr>
      </w:pPr>
      <w:r w:rsidRPr="00F64F97">
        <w:rPr>
          <w:b/>
          <w:szCs w:val="24"/>
        </w:rPr>
        <w:t>RESULTS</w:t>
      </w:r>
      <w:r w:rsidR="00BB6DF5" w:rsidRPr="00F64F97">
        <w:rPr>
          <w:b/>
          <w:szCs w:val="24"/>
        </w:rPr>
        <w:t xml:space="preserve"> </w:t>
      </w:r>
      <w:r w:rsidR="002C578D" w:rsidRPr="00F64F97">
        <w:rPr>
          <w:b/>
          <w:caps/>
          <w:szCs w:val="24"/>
        </w:rPr>
        <w:t>and</w:t>
      </w:r>
      <w:r w:rsidR="002C578D" w:rsidRPr="00F64F97">
        <w:rPr>
          <w:b/>
          <w:szCs w:val="24"/>
        </w:rPr>
        <w:t xml:space="preserve"> </w:t>
      </w:r>
      <w:r w:rsidR="00BB6DF5" w:rsidRPr="00F64F97">
        <w:rPr>
          <w:b/>
          <w:szCs w:val="24"/>
        </w:rPr>
        <w:t>DISCUSSION</w:t>
      </w:r>
    </w:p>
    <w:p w14:paraId="07F8AE3E" w14:textId="5C0727D5" w:rsidR="006D5232" w:rsidRPr="00F64F97" w:rsidRDefault="00491994" w:rsidP="00626F7A">
      <w:pPr>
        <w:spacing w:after="120"/>
        <w:jc w:val="both"/>
        <w:rPr>
          <w:b/>
          <w:szCs w:val="24"/>
        </w:rPr>
      </w:pPr>
      <w:r w:rsidRPr="00F64F97">
        <w:rPr>
          <w:b/>
          <w:szCs w:val="24"/>
        </w:rPr>
        <w:t xml:space="preserve">Longer Feedback Loop and Saturating PER Degradation </w:t>
      </w:r>
      <w:r w:rsidR="006D5232" w:rsidRPr="00F64F97">
        <w:rPr>
          <w:b/>
          <w:szCs w:val="24"/>
        </w:rPr>
        <w:t>Increas</w:t>
      </w:r>
      <w:r w:rsidRPr="00F64F97">
        <w:rPr>
          <w:b/>
          <w:szCs w:val="24"/>
        </w:rPr>
        <w:t>e</w:t>
      </w:r>
      <w:r w:rsidR="006D5232" w:rsidRPr="00F64F97">
        <w:rPr>
          <w:b/>
          <w:szCs w:val="24"/>
        </w:rPr>
        <w:t xml:space="preserve"> the Oscillatory Robustness of the Kim-Forger SNF Model</w:t>
      </w:r>
      <w:r w:rsidR="00101637" w:rsidRPr="00F64F97">
        <w:rPr>
          <w:b/>
          <w:szCs w:val="24"/>
        </w:rPr>
        <w:t>.</w:t>
      </w:r>
    </w:p>
    <w:p w14:paraId="372997ED" w14:textId="33D64516" w:rsidR="00C93FDC" w:rsidRPr="00F64F97" w:rsidRDefault="00C93FDC" w:rsidP="00626F7A">
      <w:pPr>
        <w:spacing w:after="120"/>
        <w:jc w:val="both"/>
        <w:rPr>
          <w:rFonts w:eastAsiaTheme="minorEastAsia" w:cstheme="minorHAnsi"/>
        </w:rPr>
      </w:pPr>
      <w:r w:rsidRPr="00F64F97">
        <w:rPr>
          <w:rFonts w:eastAsiaTheme="minorEastAsia" w:cstheme="minorHAnsi"/>
        </w:rPr>
        <w:t>Our</w:t>
      </w:r>
      <w:r w:rsidR="009023D2" w:rsidRPr="00F64F97">
        <w:rPr>
          <w:rFonts w:eastAsiaTheme="minorEastAsia" w:cstheme="minorHAnsi"/>
        </w:rPr>
        <w:t xml:space="preserve"> primary goal in modifying </w:t>
      </w:r>
      <w:r w:rsidRPr="00F64F97">
        <w:rPr>
          <w:rFonts w:eastAsiaTheme="minorEastAsia" w:cstheme="minorHAnsi"/>
        </w:rPr>
        <w:t>KF</w:t>
      </w:r>
      <w:r w:rsidR="009023D2" w:rsidRPr="00F64F97">
        <w:rPr>
          <w:rFonts w:eastAsiaTheme="minorEastAsia" w:cstheme="minorHAnsi"/>
        </w:rPr>
        <w:t xml:space="preserve"> models is to alleviate the unreasonable constraint on</w:t>
      </w:r>
      <w:r w:rsidR="002036C8">
        <w:rPr>
          <w:rFonts w:eastAsiaTheme="minorEastAsia" w:cstheme="minorHAnsi"/>
        </w:rPr>
        <w:t xml:space="preserve"> </w:t>
      </w:r>
      <m:oMath>
        <m:sSub>
          <m:sSubPr>
            <m:ctrlPr>
              <w:rPr>
                <w:rFonts w:ascii="Cambria Math" w:eastAsiaTheme="minorEastAsia" w:hAnsi="Cambria Math" w:cstheme="minorHAnsi"/>
                <w:i/>
                <w:iCs/>
                <w:szCs w:val="24"/>
              </w:rPr>
            </m:ctrlPr>
          </m:sSubPr>
          <m:e>
            <m:acc>
              <m:accPr>
                <m:ctrlPr>
                  <w:rPr>
                    <w:rFonts w:ascii="Cambria Math" w:eastAsiaTheme="minorEastAsia" w:hAnsi="Cambria Math" w:cstheme="minorHAnsi"/>
                    <w:i/>
                    <w:iCs/>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iCs/>
                <w:szCs w:val="24"/>
              </w:rPr>
              <m:t>d</m:t>
            </m:r>
          </m:sub>
        </m:sSub>
      </m:oMath>
      <w:r w:rsidRPr="00F64F97">
        <w:rPr>
          <w:rFonts w:eastAsiaTheme="minorEastAsia" w:cstheme="minorHAnsi"/>
        </w:rPr>
        <w:t>,</w:t>
      </w:r>
      <w:r w:rsidR="009023D2" w:rsidRPr="00F64F97">
        <w:rPr>
          <w:rFonts w:eastAsiaTheme="minorEastAsia" w:cstheme="minorHAnsi"/>
        </w:rPr>
        <w:t xml:space="preserve"> the dissociation constant </w:t>
      </w:r>
      <w:r w:rsidRPr="00F64F97">
        <w:rPr>
          <w:rFonts w:eastAsiaTheme="minorEastAsia" w:cstheme="minorHAnsi"/>
        </w:rPr>
        <w:t>of the</w:t>
      </w:r>
      <w:r w:rsidR="009023D2" w:rsidRPr="00F64F97">
        <w:rPr>
          <w:rFonts w:eastAsiaTheme="minorEastAsia" w:cstheme="minorHAnsi"/>
        </w:rPr>
        <w:t xml:space="preserve"> PER</w:t>
      </w:r>
      <w:r w:rsidRPr="00F64F97">
        <w:rPr>
          <w:rFonts w:eastAsiaTheme="minorEastAsia" w:cstheme="minorHAnsi"/>
        </w:rPr>
        <w:t>:</w:t>
      </w:r>
      <w:r w:rsidR="009023D2" w:rsidRPr="00F64F97">
        <w:rPr>
          <w:rFonts w:eastAsiaTheme="minorEastAsia" w:cstheme="minorHAnsi"/>
        </w:rPr>
        <w:t>BMAL</w:t>
      </w:r>
      <w:r w:rsidRPr="00F64F97">
        <w:rPr>
          <w:rFonts w:eastAsiaTheme="minorEastAsia" w:cstheme="minorHAnsi"/>
        </w:rPr>
        <w:t xml:space="preserve"> complex</w:t>
      </w:r>
      <w:r w:rsidR="009023D2" w:rsidRPr="00F64F97">
        <w:rPr>
          <w:rFonts w:eastAsiaTheme="minorEastAsia" w:cstheme="minorHAnsi"/>
        </w:rPr>
        <w:t>. To this</w:t>
      </w:r>
      <w:r w:rsidRPr="00F64F97">
        <w:rPr>
          <w:rFonts w:eastAsiaTheme="minorEastAsia" w:cstheme="minorHAnsi"/>
        </w:rPr>
        <w:t xml:space="preserve"> end</w:t>
      </w:r>
      <w:r w:rsidR="009023D2" w:rsidRPr="00F64F97">
        <w:rPr>
          <w:rFonts w:eastAsiaTheme="minorEastAsia" w:cstheme="minorHAnsi"/>
        </w:rPr>
        <w:t xml:space="preserve">, </w:t>
      </w:r>
      <w:r w:rsidRPr="00F64F97">
        <w:rPr>
          <w:rFonts w:eastAsiaTheme="minorEastAsia" w:cstheme="minorHAnsi"/>
        </w:rPr>
        <w:t>we consider</w:t>
      </w:r>
      <w:r w:rsidR="00CE58C2" w:rsidRPr="00F64F97">
        <w:rPr>
          <w:rFonts w:eastAsiaTheme="minorEastAsia" w:cstheme="minorHAnsi"/>
        </w:rPr>
        <w:t xml:space="preserve"> </w:t>
      </w:r>
      <w:r w:rsidRPr="00F64F97">
        <w:rPr>
          <w:rFonts w:eastAsiaTheme="minorEastAsia" w:cstheme="minorHAnsi"/>
        </w:rPr>
        <w:t>two change</w:t>
      </w:r>
      <w:r w:rsidR="00CE58C2" w:rsidRPr="00F64F97">
        <w:rPr>
          <w:rFonts w:eastAsiaTheme="minorEastAsia" w:cstheme="minorHAnsi"/>
        </w:rPr>
        <w:t>s to the SNF model</w:t>
      </w:r>
      <w:r w:rsidR="0044041B" w:rsidRPr="00F64F97">
        <w:rPr>
          <w:rFonts w:eastAsiaTheme="minorEastAsia" w:cstheme="minorHAnsi"/>
        </w:rPr>
        <w:t>:</w:t>
      </w:r>
      <w:r w:rsidRPr="00F64F97">
        <w:rPr>
          <w:rFonts w:eastAsiaTheme="minorEastAsia" w:cstheme="minorHAnsi"/>
        </w:rPr>
        <w:t xml:space="preserve"> first, </w:t>
      </w:r>
      <w:r w:rsidR="009023D2" w:rsidRPr="00F64F97">
        <w:rPr>
          <w:rFonts w:eastAsiaTheme="minorEastAsia" w:cstheme="minorHAnsi"/>
        </w:rPr>
        <w:t>increasing the number of dynamical species in the PER-BMAL negative feedback loop</w:t>
      </w:r>
      <w:r w:rsidRPr="00F64F97">
        <w:rPr>
          <w:rFonts w:eastAsiaTheme="minorEastAsia" w:cstheme="minorHAnsi"/>
        </w:rPr>
        <w:t xml:space="preserve">, and second, introducing a </w:t>
      </w:r>
      <w:proofErr w:type="spellStart"/>
      <w:r w:rsidRPr="00F64F97">
        <w:rPr>
          <w:rFonts w:eastAsiaTheme="minorEastAsia" w:cstheme="minorHAnsi"/>
        </w:rPr>
        <w:t>Michaelis-Menten</w:t>
      </w:r>
      <w:proofErr w:type="spellEnd"/>
      <w:r w:rsidRPr="00F64F97">
        <w:rPr>
          <w:rFonts w:eastAsiaTheme="minorEastAsia" w:cstheme="minorHAnsi"/>
        </w:rPr>
        <w:t xml:space="preserve"> rate law for the degradation of nuclear PER.</w:t>
      </w:r>
      <w:r w:rsidR="009023D2" w:rsidRPr="00F64F97">
        <w:rPr>
          <w:rFonts w:eastAsiaTheme="minorEastAsia" w:cstheme="minorHAnsi"/>
        </w:rPr>
        <w:t xml:space="preserve"> </w:t>
      </w:r>
      <w:r w:rsidR="00CE58C2" w:rsidRPr="00F64F97">
        <w:rPr>
          <w:rFonts w:eastAsiaTheme="minorEastAsia" w:cstheme="minorHAnsi"/>
        </w:rPr>
        <w:t xml:space="preserve">These same changes </w:t>
      </w:r>
      <w:r w:rsidR="00CC0786">
        <w:rPr>
          <w:rFonts w:eastAsiaTheme="minorEastAsia" w:cstheme="minorHAnsi"/>
        </w:rPr>
        <w:t>are</w:t>
      </w:r>
      <w:r w:rsidR="00CE58C2" w:rsidRPr="00F64F97">
        <w:rPr>
          <w:rFonts w:eastAsiaTheme="minorEastAsia" w:cstheme="minorHAnsi"/>
        </w:rPr>
        <w:t xml:space="preserve"> known to increase the robustness</w:t>
      </w:r>
      <w:r w:rsidR="00853067">
        <w:rPr>
          <w:rFonts w:eastAsiaTheme="minorEastAsia" w:cstheme="minorHAnsi"/>
        </w:rPr>
        <w:t xml:space="preserve"> of</w:t>
      </w:r>
      <w:r w:rsidR="00CE58C2" w:rsidRPr="00F64F97">
        <w:rPr>
          <w:rFonts w:eastAsiaTheme="minorEastAsia" w:cstheme="minorHAnsi"/>
        </w:rPr>
        <w:t xml:space="preserve"> Goodwin’s model (as explained in the Supplementary Material</w:t>
      </w:r>
      <w:r w:rsidR="00DB34B9" w:rsidRPr="00F64F97">
        <w:rPr>
          <w:rFonts w:eastAsiaTheme="minorEastAsia" w:cstheme="minorHAnsi"/>
        </w:rPr>
        <w:t>s</w:t>
      </w:r>
      <w:r w:rsidR="00CE58C2" w:rsidRPr="00F64F97">
        <w:rPr>
          <w:rFonts w:eastAsiaTheme="minorEastAsia" w:cstheme="minorHAnsi"/>
        </w:rPr>
        <w:t>).</w:t>
      </w:r>
    </w:p>
    <w:p w14:paraId="334263B7" w14:textId="566CD841" w:rsidR="00CE58C2" w:rsidRPr="00F64F97" w:rsidRDefault="00C93FDC" w:rsidP="00626F7A">
      <w:pPr>
        <w:spacing w:after="120"/>
        <w:jc w:val="both"/>
        <w:rPr>
          <w:rFonts w:eastAsiaTheme="minorEastAsia" w:cstheme="minorHAnsi"/>
        </w:rPr>
      </w:pPr>
      <w:r w:rsidRPr="00F64F97">
        <w:rPr>
          <w:rFonts w:eastAsiaTheme="minorEastAsia" w:cstheme="minorHAnsi"/>
          <w:u w:val="single"/>
        </w:rPr>
        <w:t>Longer feedback loop</w:t>
      </w:r>
      <w:r w:rsidR="002E4737" w:rsidRPr="00F64F97">
        <w:rPr>
          <w:rFonts w:eastAsiaTheme="minorEastAsia" w:cstheme="minorHAnsi"/>
        </w:rPr>
        <w:t>.</w:t>
      </w:r>
      <w:r w:rsidRPr="00F64F97">
        <w:rPr>
          <w:rFonts w:eastAsiaTheme="minorEastAsia" w:cstheme="minorHAnsi"/>
        </w:rPr>
        <w:t xml:space="preserve"> </w:t>
      </w:r>
      <w:r w:rsidR="00CC0786">
        <w:rPr>
          <w:rFonts w:eastAsiaTheme="minorEastAsia" w:cstheme="minorHAnsi"/>
        </w:rPr>
        <w:t>In the SNF model, there is only one intermediate (P</w:t>
      </w:r>
      <w:r w:rsidR="00CC0786" w:rsidRPr="00CC0786">
        <w:rPr>
          <w:rFonts w:eastAsiaTheme="minorEastAsia" w:cstheme="minorHAnsi"/>
          <w:vertAlign w:val="subscript"/>
        </w:rPr>
        <w:t>c</w:t>
      </w:r>
      <w:r w:rsidR="00CC0786">
        <w:rPr>
          <w:rFonts w:eastAsiaTheme="minorEastAsia" w:cstheme="minorHAnsi"/>
        </w:rPr>
        <w:t xml:space="preserve">) between </w:t>
      </w:r>
      <w:r w:rsidR="00CC0786" w:rsidRPr="00CC0786">
        <w:rPr>
          <w:rFonts w:eastAsiaTheme="minorEastAsia" w:cstheme="minorHAnsi"/>
          <w:i/>
        </w:rPr>
        <w:t>P</w:t>
      </w:r>
      <w:r w:rsidR="00C623B0">
        <w:rPr>
          <w:rFonts w:eastAsiaTheme="minorEastAsia" w:cstheme="minorHAnsi"/>
          <w:i/>
        </w:rPr>
        <w:t>er</w:t>
      </w:r>
      <w:r w:rsidR="00CC0786">
        <w:rPr>
          <w:rFonts w:eastAsiaTheme="minorEastAsia" w:cstheme="minorHAnsi"/>
        </w:rPr>
        <w:t xml:space="preserve"> mRNA (M) and nuclear PER protein (P). However, the primary gene transcript must be processed and exported to the cytoplasm, where it is translated into nascent PER protein</w:t>
      </w:r>
      <w:r w:rsidR="00E11292">
        <w:rPr>
          <w:rFonts w:eastAsiaTheme="minorEastAsia" w:cstheme="minorHAnsi"/>
        </w:rPr>
        <w:t>. PER protein</w:t>
      </w:r>
      <w:r w:rsidR="00CC0786">
        <w:rPr>
          <w:rFonts w:eastAsiaTheme="minorEastAsia" w:cstheme="minorHAnsi"/>
        </w:rPr>
        <w:t xml:space="preserve"> must be phosphorylated multiple times (</w:t>
      </w:r>
      <w:r w:rsidRPr="00F64F97">
        <w:rPr>
          <w:rFonts w:eastAsiaTheme="minorEastAsia" w:cstheme="minorHAnsi"/>
        </w:rPr>
        <w:t>PER has 10-20 phosphorylation sites</w:t>
      </w:r>
      <w:r w:rsidR="00674625" w:rsidRPr="00F64F97">
        <w:rPr>
          <w:rFonts w:eastAsiaTheme="minorEastAsia" w:cstheme="minorHAnsi"/>
        </w:rPr>
        <w:t xml:space="preserve"> </w:t>
      </w:r>
      <w:r w:rsidR="00AC4D87" w:rsidRPr="00F64F97">
        <w:rPr>
          <w:rFonts w:eastAsiaTheme="minorEastAsia" w:cstheme="minorHAnsi"/>
        </w:rPr>
        <w:fldChar w:fldCharType="begin">
          <w:fldData xml:space="preserve">PEVuZE5vdGU+PENpdGU+PEF1dGhvcj5WYW5zZWxvdzwvQXV0aG9yPjxZZWFyPjIwMDY8L1llYXI+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</w:fldData>
        </w:fldChar>
      </w:r>
      <w:r w:rsidR="00DC483B" w:rsidRPr="00F64F97">
        <w:rPr>
          <w:rFonts w:eastAsiaTheme="minorEastAsia" w:cstheme="minorHAnsi"/>
        </w:rPr>
        <w:instrText xml:space="preserve"> ADDIN EN.CITE </w:instrText>
      </w:r>
      <w:r w:rsidR="00DC483B" w:rsidRPr="00F64F97">
        <w:rPr>
          <w:rFonts w:eastAsiaTheme="minorEastAsia" w:cstheme="minorHAnsi"/>
        </w:rPr>
        <w:fldChar w:fldCharType="begin">
          <w:fldData xml:space="preserve">PEVuZE5vdGU+PENpdGU+PEF1dGhvcj5WYW5zZWxvdzwvQXV0aG9yPjxZZWFyPjIwMDY8L1llYXI+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</w:fldData>
        </w:fldChar>
      </w:r>
      <w:r w:rsidR="00DC483B" w:rsidRPr="00F64F97">
        <w:rPr>
          <w:rFonts w:eastAsiaTheme="minorEastAsia" w:cstheme="minorHAnsi"/>
        </w:rPr>
        <w:instrText xml:space="preserve"> ADDIN EN.CITE.DATA </w:instrText>
      </w:r>
      <w:r w:rsidR="00DC483B" w:rsidRPr="00F64F97">
        <w:rPr>
          <w:rFonts w:eastAsiaTheme="minorEastAsia" w:cstheme="minorHAnsi"/>
        </w:rPr>
      </w:r>
      <w:r w:rsidR="00DC483B" w:rsidRPr="00F64F97">
        <w:rPr>
          <w:rFonts w:eastAsiaTheme="minorEastAsia" w:cstheme="minorHAnsi"/>
        </w:rPr>
        <w:fldChar w:fldCharType="end"/>
      </w:r>
      <w:r w:rsidR="00AC4D87" w:rsidRPr="00F64F97">
        <w:rPr>
          <w:rFonts w:eastAsiaTheme="minorEastAsia" w:cstheme="minorHAnsi"/>
        </w:rPr>
      </w:r>
      <w:r w:rsidR="00AC4D87" w:rsidRPr="00F64F97">
        <w:rPr>
          <w:rFonts w:eastAsiaTheme="minorEastAsia" w:cstheme="minorHAnsi"/>
        </w:rPr>
        <w:fldChar w:fldCharType="separate"/>
      </w:r>
      <w:r w:rsidR="00313A94" w:rsidRPr="00F64F97">
        <w:rPr>
          <w:rFonts w:eastAsiaTheme="minorEastAsia" w:cstheme="minorHAnsi"/>
          <w:noProof/>
        </w:rPr>
        <w:t>(32, 33)</w:t>
      </w:r>
      <w:r w:rsidR="00AC4D87" w:rsidRPr="00F64F97">
        <w:rPr>
          <w:rFonts w:eastAsiaTheme="minorEastAsia" w:cstheme="minorHAnsi"/>
        </w:rPr>
        <w:fldChar w:fldCharType="end"/>
      </w:r>
      <w:r w:rsidR="00CC0786">
        <w:rPr>
          <w:rFonts w:eastAsiaTheme="minorEastAsia" w:cstheme="minorHAnsi"/>
        </w:rPr>
        <w:t xml:space="preserve">) and bound to CRY </w:t>
      </w:r>
      <w:r w:rsidR="00CC0786">
        <w:rPr>
          <w:rFonts w:eastAsiaTheme="minorEastAsia" w:cstheme="minorHAnsi"/>
        </w:rPr>
        <w:lastRenderedPageBreak/>
        <w:t xml:space="preserve">before it is transported into the nucleus. These steps insert a considerable time lag between </w:t>
      </w:r>
      <w:r w:rsidR="00CC0786" w:rsidRPr="00CC0786">
        <w:rPr>
          <w:rFonts w:eastAsiaTheme="minorEastAsia" w:cstheme="minorHAnsi"/>
          <w:i/>
        </w:rPr>
        <w:t>P</w:t>
      </w:r>
      <w:r w:rsidR="00C623B0">
        <w:rPr>
          <w:rFonts w:eastAsiaTheme="minorEastAsia" w:cstheme="minorHAnsi"/>
          <w:i/>
        </w:rPr>
        <w:t>er</w:t>
      </w:r>
      <w:r w:rsidR="00CC0786">
        <w:rPr>
          <w:rFonts w:eastAsiaTheme="minorEastAsia" w:cstheme="minorHAnsi"/>
        </w:rPr>
        <w:t xml:space="preserve"> gene transcription and the negative feedback on BMAL activity. </w:t>
      </w:r>
      <w:r w:rsidR="00DC452F">
        <w:rPr>
          <w:rFonts w:eastAsiaTheme="minorEastAsia" w:cstheme="minorHAnsi"/>
        </w:rPr>
        <w:t>To account for this time delay, we replace P</w:t>
      </w:r>
      <w:r w:rsidR="00DC452F" w:rsidRPr="00DC452F">
        <w:rPr>
          <w:rFonts w:eastAsiaTheme="minorEastAsia" w:cstheme="minorHAnsi"/>
          <w:vertAlign w:val="subscript"/>
        </w:rPr>
        <w:t>c</w:t>
      </w:r>
      <w:r w:rsidR="00DC452F">
        <w:rPr>
          <w:rFonts w:eastAsiaTheme="minorEastAsia" w:cstheme="minorHAnsi"/>
        </w:rPr>
        <w:t xml:space="preserve"> in the SNF model by a sequence of species</w:t>
      </w:r>
      <w:r w:rsidRPr="00F64F97">
        <w:rPr>
          <w:rFonts w:eastAsiaTheme="minorEastAsia" w:cstheme="minorHAnsi"/>
        </w:rPr>
        <w:t>,</w:t>
      </w:r>
      <w:r w:rsidR="00DC452F">
        <w:rPr>
          <w:rFonts w:eastAsiaTheme="minorEastAsia" w:cstheme="minorHAnsi"/>
        </w:rPr>
        <w:t xml:space="preserve"> </w:t>
      </w:r>
      <w:r w:rsidR="00DC452F" w:rsidRPr="00F64F97">
        <w:rPr>
          <w:rFonts w:eastAsiaTheme="minorEastAsia" w:cstheme="minorHAnsi"/>
        </w:rPr>
        <w:t>P</w:t>
      </w:r>
      <w:r w:rsidR="00573BC7">
        <w:rPr>
          <w:rFonts w:eastAsiaTheme="minorEastAsia" w:cstheme="minorHAnsi"/>
          <w:vertAlign w:val="subscript"/>
        </w:rPr>
        <w:t>1</w:t>
      </w:r>
      <w:r w:rsidR="00DC452F" w:rsidRPr="00F64F97">
        <w:rPr>
          <w:rFonts w:eastAsiaTheme="minorEastAsia" w:cstheme="minorHAnsi"/>
        </w:rPr>
        <w:t>, …, P</w:t>
      </w:r>
      <w:r w:rsidR="00DC452F" w:rsidRPr="00F64F97">
        <w:rPr>
          <w:rFonts w:ascii="Times New Roman" w:eastAsiaTheme="minorEastAsia" w:hAnsi="Times New Roman" w:cs="Times New Roman"/>
          <w:i/>
          <w:vertAlign w:val="subscript"/>
        </w:rPr>
        <w:t>J</w:t>
      </w:r>
      <w:r w:rsidR="00DC452F">
        <w:rPr>
          <w:rFonts w:eastAsiaTheme="minorEastAsia" w:cstheme="minorHAnsi"/>
        </w:rPr>
        <w:t xml:space="preserve"> (</w:t>
      </w:r>
      <w:r w:rsidR="00E11292">
        <w:rPr>
          <w:rFonts w:eastAsiaTheme="minorEastAsia" w:cstheme="minorHAnsi"/>
        </w:rPr>
        <w:t xml:space="preserve">note that the first few intermediates could be </w:t>
      </w:r>
      <w:r w:rsidR="00DC452F">
        <w:rPr>
          <w:rFonts w:eastAsiaTheme="minorEastAsia" w:cstheme="minorHAnsi"/>
        </w:rPr>
        <w:t>mRNA</w:t>
      </w:r>
      <w:r w:rsidR="009F2916">
        <w:rPr>
          <w:rFonts w:eastAsiaTheme="minorEastAsia" w:cstheme="minorHAnsi"/>
        </w:rPr>
        <w:t xml:space="preserve"> species</w:t>
      </w:r>
      <w:r w:rsidR="00DC452F">
        <w:rPr>
          <w:rFonts w:eastAsiaTheme="minorEastAsia" w:cstheme="minorHAnsi"/>
        </w:rPr>
        <w:t>), to obtain the modified ODEs:</w:t>
      </w:r>
      <w:r w:rsidRPr="00F64F97">
        <w:rPr>
          <w:rFonts w:eastAsiaTheme="minorEastAsia" w:cstheme="minorHAnsi"/>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
        <w:gridCol w:w="7919"/>
        <w:gridCol w:w="605"/>
      </w:tblGrid>
      <w:tr w:rsidR="00CE58C2" w:rsidRPr="00F64F97" w14:paraId="5197846C" w14:textId="77777777" w:rsidTr="00626F7A">
        <w:tc>
          <w:tcPr>
            <w:tcW w:w="447" w:type="pct"/>
            <w:vAlign w:val="center"/>
          </w:tcPr>
          <w:p w14:paraId="7AB5902D" w14:textId="77777777" w:rsidR="00CE58C2" w:rsidRPr="00F64F97" w:rsidRDefault="00CE58C2" w:rsidP="00CE58C2">
            <w:pPr>
              <w:spacing w:after="120"/>
              <w:rPr>
                <w:szCs w:val="24"/>
              </w:rPr>
            </w:pPr>
          </w:p>
        </w:tc>
        <w:tc>
          <w:tcPr>
            <w:tcW w:w="4230" w:type="pct"/>
            <w:vAlign w:val="center"/>
          </w:tcPr>
          <w:p w14:paraId="2268FB4C" w14:textId="286A14F1" w:rsidR="00CE58C2" w:rsidRPr="00F64F97" w:rsidRDefault="00AF2C0E" w:rsidP="001A7408">
            <w:pPr>
              <w:spacing w:after="120"/>
              <w:rPr>
                <w:szCs w:val="24"/>
              </w:rPr>
            </w:pPr>
            <m:oMathPara>
              <m:oMathParaPr>
                <m:jc m:val="center"/>
              </m:oMathParaPr>
              <m:oMath>
                <m:f>
                  <m:fPr>
                    <m:ctrlPr>
                      <w:rPr>
                        <w:rFonts w:ascii="Cambria Math" w:hAnsi="Cambria Math" w:cstheme="minorHAnsi"/>
                        <w:i/>
                        <w:szCs w:val="24"/>
                      </w:rPr>
                    </m:ctrlPr>
                  </m:fPr>
                  <m:num>
                    <m:r>
                      <w:rPr>
                        <w:rFonts w:ascii="Cambria Math" w:hAnsi="Cambria Math" w:cstheme="minorHAnsi"/>
                        <w:szCs w:val="24"/>
                      </w:rPr>
                      <m:t>dM</m:t>
                    </m:r>
                  </m:num>
                  <m:den>
                    <m:r>
                      <w:rPr>
                        <w:rFonts w:ascii="Cambria Math" w:hAnsi="Cambria Math" w:cstheme="minorHAnsi"/>
                        <w:szCs w:val="24"/>
                      </w:rPr>
                      <m:t>dt</m:t>
                    </m:r>
                  </m:den>
                </m:f>
                <m:r>
                  <w:rPr>
                    <w:rFonts w:ascii="Cambria Math" w:hAnsi="Cambria Math" w:cstheme="minorHAnsi"/>
                    <w:szCs w:val="24"/>
                  </w:rPr>
                  <m:t>=α∙</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A</m:t>
                        </m:r>
                      </m:e>
                      <m:sub>
                        <m:r>
                          <m:rPr>
                            <m:sty m:val="p"/>
                          </m:rPr>
                          <w:rPr>
                            <w:rFonts w:ascii="Cambria Math" w:hAnsi="Cambria Math" w:cstheme="minorHAnsi"/>
                            <w:szCs w:val="24"/>
                          </w:rPr>
                          <m:t>free</m:t>
                        </m:r>
                      </m:sub>
                    </m:sSub>
                  </m:num>
                  <m:den>
                    <m:sSub>
                      <m:sSubPr>
                        <m:ctrlPr>
                          <w:rPr>
                            <w:rFonts w:ascii="Cambria Math" w:hAnsi="Cambria Math" w:cstheme="minorHAnsi"/>
                            <w:i/>
                            <w:szCs w:val="24"/>
                          </w:rPr>
                        </m:ctrlPr>
                      </m:sSubPr>
                      <m:e>
                        <m:r>
                          <w:rPr>
                            <w:rFonts w:ascii="Cambria Math" w:hAnsi="Cambria Math" w:cstheme="minorHAnsi"/>
                            <w:szCs w:val="24"/>
                          </w:rPr>
                          <m:t>A</m:t>
                        </m:r>
                      </m:e>
                      <m:sub>
                        <m:r>
                          <m:rPr>
                            <m:sty m:val="p"/>
                          </m:rPr>
                          <w:rPr>
                            <w:rFonts w:ascii="Cambria Math" w:hAnsi="Cambria Math" w:cstheme="minorHAnsi"/>
                            <w:szCs w:val="24"/>
                          </w:rPr>
                          <m:t>T</m:t>
                        </m:r>
                      </m:sub>
                    </m:sSub>
                  </m:den>
                </m:f>
                <m:r>
                  <w:rPr>
                    <w:rFonts w:ascii="Cambria Math" w:hAnsi="Cambria Math" w:cstheme="minorHAnsi"/>
                    <w:szCs w:val="24"/>
                  </w:rPr>
                  <m:t>-M</m:t>
                </m:r>
              </m:oMath>
            </m:oMathPara>
          </w:p>
        </w:tc>
        <w:tc>
          <w:tcPr>
            <w:tcW w:w="323" w:type="pct"/>
            <w:vAlign w:val="center"/>
          </w:tcPr>
          <w:p w14:paraId="307D4A48" w14:textId="6BF9B2B7" w:rsidR="00CE58C2" w:rsidRPr="00F64F97" w:rsidRDefault="00CE58C2" w:rsidP="002571D3">
            <w:pPr>
              <w:spacing w:after="120"/>
              <w:ind w:right="-109"/>
              <w:jc w:val="right"/>
              <w:rPr>
                <w:szCs w:val="24"/>
              </w:rPr>
            </w:pPr>
            <w:r w:rsidRPr="00F64F97">
              <w:rPr>
                <w:szCs w:val="24"/>
              </w:rPr>
              <w:t>(</w:t>
            </w:r>
            <w:r w:rsidR="002571D3">
              <w:rPr>
                <w:szCs w:val="24"/>
              </w:rPr>
              <w:t>11</w:t>
            </w:r>
            <w:r w:rsidRPr="00F64F97">
              <w:rPr>
                <w:szCs w:val="24"/>
              </w:rPr>
              <w:t>)</w:t>
            </w:r>
          </w:p>
        </w:tc>
      </w:tr>
      <w:tr w:rsidR="00CE58C2" w:rsidRPr="00F64F97" w14:paraId="5020A222" w14:textId="77777777" w:rsidTr="00626F7A">
        <w:tc>
          <w:tcPr>
            <w:tcW w:w="447" w:type="pct"/>
            <w:vAlign w:val="center"/>
          </w:tcPr>
          <w:p w14:paraId="3CBFFC06" w14:textId="77777777" w:rsidR="00CE58C2" w:rsidRPr="00F64F97" w:rsidRDefault="00CE58C2" w:rsidP="00CE58C2">
            <w:pPr>
              <w:spacing w:after="120"/>
              <w:rPr>
                <w:szCs w:val="24"/>
              </w:rPr>
            </w:pPr>
          </w:p>
        </w:tc>
        <w:tc>
          <w:tcPr>
            <w:tcW w:w="4230" w:type="pct"/>
            <w:vAlign w:val="center"/>
          </w:tcPr>
          <w:p w14:paraId="2C345563" w14:textId="5BC47072" w:rsidR="00CE58C2" w:rsidRPr="00F64F97" w:rsidRDefault="00AF2C0E" w:rsidP="00573BC7">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1</m:t>
                        </m:r>
                      </m:sub>
                    </m:sSub>
                  </m:num>
                  <m:den>
                    <m:r>
                      <w:rPr>
                        <w:rFonts w:ascii="Cambria Math" w:eastAsiaTheme="minorEastAsia" w:hAnsi="Cambria Math" w:cstheme="minorHAnsi"/>
                        <w:szCs w:val="24"/>
                      </w:rPr>
                      <m:t>d</m:t>
                    </m:r>
                    <m:r>
                      <w:rPr>
                        <w:rFonts w:ascii="Cambria Math" w:hAnsi="Cambria Math" w:cstheme="minorHAnsi"/>
                        <w:szCs w:val="24"/>
                      </w:rPr>
                      <m:t>t</m:t>
                    </m:r>
                  </m:den>
                </m:f>
                <m:r>
                  <w:rPr>
                    <w:rFonts w:ascii="Cambria Math" w:eastAsiaTheme="minorEastAsia" w:hAnsi="Cambria Math" w:cstheme="minorHAnsi"/>
                    <w:szCs w:val="24"/>
                  </w:rPr>
                  <m:t>=M-</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1</m:t>
                    </m:r>
                  </m:sub>
                </m:sSub>
              </m:oMath>
            </m:oMathPara>
          </w:p>
        </w:tc>
        <w:tc>
          <w:tcPr>
            <w:tcW w:w="323" w:type="pct"/>
            <w:vAlign w:val="center"/>
          </w:tcPr>
          <w:p w14:paraId="6EBC7D52" w14:textId="44BB8EB6" w:rsidR="00CE58C2" w:rsidRPr="00F64F97" w:rsidRDefault="00CE58C2" w:rsidP="002571D3">
            <w:pPr>
              <w:spacing w:after="120"/>
              <w:ind w:right="-109"/>
              <w:jc w:val="right"/>
              <w:rPr>
                <w:szCs w:val="24"/>
              </w:rPr>
            </w:pPr>
            <w:r w:rsidRPr="00F64F97">
              <w:rPr>
                <w:szCs w:val="24"/>
              </w:rPr>
              <w:t>(</w:t>
            </w:r>
            <w:r w:rsidR="002571D3">
              <w:rPr>
                <w:szCs w:val="24"/>
              </w:rPr>
              <w:t>12</w:t>
            </w:r>
            <w:r w:rsidRPr="00F64F97">
              <w:rPr>
                <w:szCs w:val="24"/>
              </w:rPr>
              <w:t>)</w:t>
            </w:r>
          </w:p>
        </w:tc>
      </w:tr>
      <w:tr w:rsidR="00CE58C2" w:rsidRPr="00F64F97" w14:paraId="1505F886" w14:textId="77777777" w:rsidTr="00626F7A">
        <w:tc>
          <w:tcPr>
            <w:tcW w:w="447" w:type="pct"/>
            <w:vAlign w:val="center"/>
          </w:tcPr>
          <w:p w14:paraId="0EF8C932" w14:textId="77777777" w:rsidR="00CE58C2" w:rsidRPr="00F64F97" w:rsidRDefault="00CE58C2" w:rsidP="00CE58C2">
            <w:pPr>
              <w:spacing w:after="120"/>
              <w:rPr>
                <w:szCs w:val="24"/>
              </w:rPr>
            </w:pPr>
          </w:p>
        </w:tc>
        <w:tc>
          <w:tcPr>
            <w:tcW w:w="4230" w:type="pct"/>
            <w:vAlign w:val="center"/>
          </w:tcPr>
          <w:p w14:paraId="794B4AA4" w14:textId="29FED466" w:rsidR="00CE58C2" w:rsidRPr="00F64F97" w:rsidRDefault="00AF2C0E" w:rsidP="00573BC7">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m:t>
                        </m:r>
                      </m:sub>
                    </m:sSub>
                  </m:num>
                  <m:den>
                    <m:r>
                      <w:rPr>
                        <w:rFonts w:ascii="Cambria Math" w:eastAsiaTheme="minorEastAsia" w:hAnsi="Cambria Math" w:cstheme="minorHAnsi"/>
                        <w:szCs w:val="24"/>
                      </w:rPr>
                      <m:t>d</m:t>
                    </m:r>
                    <m:r>
                      <w:rPr>
                        <w:rFonts w:ascii="Cambria Math" w:hAnsi="Cambria Math" w:cstheme="minorHAnsi"/>
                        <w:szCs w:val="24"/>
                      </w:rPr>
                      <m:t>t</m:t>
                    </m:r>
                  </m:den>
                </m:f>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j-1</m:t>
                    </m:r>
                  </m:sub>
                </m:sSub>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m:t>
                    </m:r>
                  </m:sub>
                </m:sSub>
                <m:r>
                  <w:rPr>
                    <w:rFonts w:ascii="Cambria Math" w:eastAsiaTheme="minorEastAsia" w:hAnsi="Cambria Math" w:cstheme="minorHAnsi"/>
                    <w:szCs w:val="24"/>
                  </w:rPr>
                  <m:t>,   j=2, …, J</m:t>
                </m:r>
              </m:oMath>
            </m:oMathPara>
          </w:p>
        </w:tc>
        <w:tc>
          <w:tcPr>
            <w:tcW w:w="323" w:type="pct"/>
            <w:vAlign w:val="center"/>
          </w:tcPr>
          <w:p w14:paraId="587B80B8" w14:textId="3F65D16B" w:rsidR="00CE58C2" w:rsidRPr="00F64F97" w:rsidRDefault="00CE58C2" w:rsidP="002571D3">
            <w:pPr>
              <w:spacing w:after="120"/>
              <w:ind w:right="-109"/>
              <w:jc w:val="right"/>
              <w:rPr>
                <w:szCs w:val="24"/>
              </w:rPr>
            </w:pPr>
            <w:r w:rsidRPr="00F64F97">
              <w:rPr>
                <w:szCs w:val="24"/>
              </w:rPr>
              <w:t>(</w:t>
            </w:r>
            <w:r w:rsidR="002571D3">
              <w:rPr>
                <w:szCs w:val="24"/>
              </w:rPr>
              <w:t>13</w:t>
            </w:r>
            <w:r w:rsidRPr="00F64F97">
              <w:rPr>
                <w:szCs w:val="24"/>
              </w:rPr>
              <w:t>)</w:t>
            </w:r>
          </w:p>
        </w:tc>
      </w:tr>
      <w:tr w:rsidR="00CE58C2" w:rsidRPr="00F64F97" w14:paraId="1909DEDF" w14:textId="77777777" w:rsidTr="00626F7A">
        <w:tc>
          <w:tcPr>
            <w:tcW w:w="447" w:type="pct"/>
            <w:vAlign w:val="center"/>
          </w:tcPr>
          <w:p w14:paraId="211BF2D1" w14:textId="77777777" w:rsidR="00CE58C2" w:rsidRPr="00F64F97" w:rsidRDefault="00CE58C2" w:rsidP="00CE58C2">
            <w:pPr>
              <w:spacing w:after="120"/>
              <w:rPr>
                <w:szCs w:val="24"/>
              </w:rPr>
            </w:pPr>
          </w:p>
        </w:tc>
        <w:tc>
          <w:tcPr>
            <w:tcW w:w="4230" w:type="pct"/>
            <w:vAlign w:val="center"/>
          </w:tcPr>
          <w:p w14:paraId="483EF000" w14:textId="3D9428F3" w:rsidR="00CE58C2" w:rsidRPr="00F64F97" w:rsidRDefault="00AF2C0E">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dP</m:t>
                    </m:r>
                  </m:num>
                  <m:den>
                    <m:r>
                      <w:rPr>
                        <w:rFonts w:ascii="Cambria Math" w:eastAsiaTheme="minorEastAsia" w:hAnsi="Cambria Math" w:cstheme="minorHAnsi"/>
                        <w:szCs w:val="24"/>
                      </w:rPr>
                      <m:t>d</m:t>
                    </m:r>
                    <m:r>
                      <w:rPr>
                        <w:rFonts w:ascii="Cambria Math" w:hAnsi="Cambria Math" w:cstheme="minorHAnsi"/>
                        <w:szCs w:val="24"/>
                      </w:rPr>
                      <m:t>t</m:t>
                    </m:r>
                  </m:den>
                </m:f>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m:t>
                    </m:r>
                  </m:sub>
                </m:sSub>
                <m:r>
                  <w:rPr>
                    <w:rFonts w:ascii="Cambria Math" w:eastAsiaTheme="minorEastAsia" w:hAnsi="Cambria Math" w:cstheme="minorHAnsi"/>
                    <w:szCs w:val="24"/>
                  </w:rPr>
                  <m:t>-P</m:t>
                </m:r>
              </m:oMath>
            </m:oMathPara>
          </w:p>
        </w:tc>
        <w:tc>
          <w:tcPr>
            <w:tcW w:w="323" w:type="pct"/>
            <w:vAlign w:val="center"/>
          </w:tcPr>
          <w:p w14:paraId="318A130E" w14:textId="5A954DB2" w:rsidR="00CE58C2" w:rsidRPr="00F64F97" w:rsidRDefault="00CE58C2" w:rsidP="002571D3">
            <w:pPr>
              <w:spacing w:after="120"/>
              <w:ind w:right="-109"/>
              <w:jc w:val="right"/>
              <w:rPr>
                <w:szCs w:val="24"/>
              </w:rPr>
            </w:pPr>
            <w:r w:rsidRPr="00F64F97">
              <w:rPr>
                <w:szCs w:val="24"/>
              </w:rPr>
              <w:t>(</w:t>
            </w:r>
            <w:r w:rsidR="002571D3">
              <w:rPr>
                <w:szCs w:val="24"/>
              </w:rPr>
              <w:t>14</w:t>
            </w:r>
            <w:r w:rsidRPr="00F64F97">
              <w:rPr>
                <w:szCs w:val="24"/>
              </w:rPr>
              <w:t>)</w:t>
            </w:r>
          </w:p>
        </w:tc>
      </w:tr>
    </w:tbl>
    <w:p w14:paraId="4575108F" w14:textId="147994D3" w:rsidR="009023D2" w:rsidRDefault="004376B0" w:rsidP="00626F7A">
      <w:pPr>
        <w:spacing w:after="120"/>
        <w:jc w:val="both"/>
        <w:rPr>
          <w:rFonts w:eastAsiaTheme="minorEastAsia" w:cstheme="minorHAnsi"/>
        </w:rPr>
      </w:pPr>
      <w:r w:rsidRPr="00F64F97">
        <w:rPr>
          <w:rFonts w:eastAsiaTheme="minorEastAsia" w:cstheme="minorHAnsi"/>
        </w:rPr>
        <w:t>w</w:t>
      </w:r>
      <w:r w:rsidR="00CE58C2" w:rsidRPr="00F64F97">
        <w:rPr>
          <w:rFonts w:eastAsiaTheme="minorEastAsia" w:cstheme="minorHAnsi"/>
        </w:rPr>
        <w:t>here</w:t>
      </w:r>
      <w:r w:rsidR="00425BB6" w:rsidRPr="00F64F97">
        <w:rPr>
          <w:rFonts w:eastAsiaTheme="minorEastAsia" w:cstheme="minorHAnsi"/>
        </w:rPr>
        <w:t xml:space="preserve"> </w:t>
      </w:r>
      <w:r w:rsidR="00425BB6" w:rsidRPr="00F64F97">
        <w:rPr>
          <w:rFonts w:ascii="Cambria" w:eastAsiaTheme="minorEastAsia" w:hAnsi="Cambria" w:cstheme="minorHAnsi"/>
          <w:i/>
        </w:rPr>
        <w:t>N</w:t>
      </w:r>
      <w:r w:rsidR="00425BB6" w:rsidRPr="00F64F97">
        <w:rPr>
          <w:rFonts w:ascii="Cambria" w:eastAsiaTheme="minorEastAsia" w:hAnsi="Cambria" w:cstheme="minorHAnsi"/>
        </w:rPr>
        <w:t xml:space="preserve"> = </w:t>
      </w:r>
      <w:r w:rsidR="00425BB6" w:rsidRPr="00F64F97">
        <w:rPr>
          <w:rFonts w:ascii="Cambria" w:eastAsiaTheme="minorEastAsia" w:hAnsi="Cambria" w:cstheme="minorHAnsi"/>
          <w:i/>
        </w:rPr>
        <w:t>J</w:t>
      </w:r>
      <w:r w:rsidR="00425BB6" w:rsidRPr="00F64F97">
        <w:rPr>
          <w:rFonts w:ascii="Cambria" w:eastAsiaTheme="minorEastAsia" w:hAnsi="Cambria" w:cstheme="minorHAnsi"/>
        </w:rPr>
        <w:t>+</w:t>
      </w:r>
      <w:r w:rsidR="00573BC7">
        <w:rPr>
          <w:rFonts w:ascii="Cambria" w:eastAsiaTheme="minorEastAsia" w:hAnsi="Cambria" w:cstheme="minorHAnsi"/>
        </w:rPr>
        <w:t>2</w:t>
      </w:r>
      <w:r w:rsidRPr="00F64F97">
        <w:rPr>
          <w:rFonts w:eastAsiaTheme="minorEastAsia" w:cstheme="minorHAnsi"/>
        </w:rPr>
        <w:t xml:space="preserve"> </w:t>
      </w:r>
      <w:r w:rsidR="00425BB6" w:rsidRPr="00F64F97">
        <w:rPr>
          <w:rFonts w:eastAsiaTheme="minorEastAsia" w:cstheme="minorHAnsi"/>
        </w:rPr>
        <w:t xml:space="preserve">is the </w:t>
      </w:r>
      <w:r w:rsidR="00DC452F">
        <w:rPr>
          <w:rFonts w:eastAsiaTheme="minorEastAsia" w:cstheme="minorHAnsi"/>
        </w:rPr>
        <w:t xml:space="preserve">total </w:t>
      </w:r>
      <w:r w:rsidR="00425BB6" w:rsidRPr="00F64F97">
        <w:rPr>
          <w:rFonts w:eastAsiaTheme="minorEastAsia" w:cstheme="minorHAnsi"/>
        </w:rPr>
        <w:t xml:space="preserve">length of the negative feedback loop, and </w:t>
      </w:r>
      <w:proofErr w:type="spellStart"/>
      <w:r w:rsidRPr="00F64F97">
        <w:rPr>
          <w:rFonts w:ascii="Cambria" w:eastAsiaTheme="minorEastAsia" w:hAnsi="Cambria" w:cstheme="minorHAnsi"/>
          <w:i/>
        </w:rPr>
        <w:t>A</w:t>
      </w:r>
      <w:r w:rsidRPr="00F64F97">
        <w:rPr>
          <w:rFonts w:ascii="Cambria" w:eastAsiaTheme="minorEastAsia" w:hAnsi="Cambria" w:cstheme="minorHAnsi"/>
          <w:vertAlign w:val="subscript"/>
        </w:rPr>
        <w:t>free</w:t>
      </w:r>
      <w:proofErr w:type="spellEnd"/>
      <w:r w:rsidRPr="00F64F97">
        <w:rPr>
          <w:rFonts w:eastAsiaTheme="minorEastAsia" w:cstheme="minorHAnsi"/>
        </w:rPr>
        <w:t xml:space="preserve"> is still given by Eq. (4). </w:t>
      </w:r>
      <w:r w:rsidR="009023D2" w:rsidRPr="00F64F97">
        <w:rPr>
          <w:rFonts w:eastAsiaTheme="minorEastAsia" w:cstheme="minorHAnsi"/>
        </w:rPr>
        <w:t>This change lengthe</w:t>
      </w:r>
      <w:r w:rsidR="0044041B" w:rsidRPr="00F64F97">
        <w:rPr>
          <w:rFonts w:eastAsiaTheme="minorEastAsia" w:cstheme="minorHAnsi"/>
        </w:rPr>
        <w:t>ns</w:t>
      </w:r>
      <w:r w:rsidR="009023D2" w:rsidRPr="00F64F97">
        <w:rPr>
          <w:rFonts w:eastAsiaTheme="minorEastAsia" w:cstheme="minorHAnsi"/>
        </w:rPr>
        <w:t xml:space="preserve"> the time between </w:t>
      </w:r>
      <w:r w:rsidR="00C40BC8" w:rsidRPr="00F64F97">
        <w:rPr>
          <w:rFonts w:eastAsiaTheme="minorEastAsia" w:cstheme="minorHAnsi"/>
          <w:i/>
        </w:rPr>
        <w:t>P</w:t>
      </w:r>
      <w:r w:rsidR="00C623B0">
        <w:rPr>
          <w:rFonts w:eastAsiaTheme="minorEastAsia" w:cstheme="minorHAnsi"/>
          <w:i/>
        </w:rPr>
        <w:t>er</w:t>
      </w:r>
      <w:r w:rsidR="009023D2" w:rsidRPr="00F64F97">
        <w:rPr>
          <w:rFonts w:eastAsiaTheme="minorEastAsia" w:cstheme="minorHAnsi"/>
          <w:i/>
        </w:rPr>
        <w:t xml:space="preserve"> </w:t>
      </w:r>
      <w:r w:rsidR="009023D2" w:rsidRPr="00F64F97">
        <w:rPr>
          <w:rFonts w:eastAsiaTheme="minorEastAsia" w:cstheme="minorHAnsi"/>
        </w:rPr>
        <w:t xml:space="preserve">mRNA transcription and </w:t>
      </w:r>
      <w:r w:rsidR="00682FAC" w:rsidRPr="00F64F97">
        <w:rPr>
          <w:rFonts w:eastAsiaTheme="minorEastAsia" w:cstheme="minorHAnsi"/>
        </w:rPr>
        <w:t xml:space="preserve">the negative feedback signal generated by </w:t>
      </w:r>
      <w:r w:rsidR="009023D2" w:rsidRPr="00F64F97">
        <w:rPr>
          <w:rFonts w:eastAsiaTheme="minorEastAsia" w:cstheme="minorHAnsi"/>
        </w:rPr>
        <w:t>nuclear PER</w:t>
      </w:r>
      <w:r w:rsidR="0044041B" w:rsidRPr="00F64F97">
        <w:rPr>
          <w:rFonts w:eastAsiaTheme="minorEastAsia" w:cstheme="minorHAnsi"/>
        </w:rPr>
        <w:t xml:space="preserve"> and consequently </w:t>
      </w:r>
      <w:r w:rsidR="009023D2" w:rsidRPr="00F64F97">
        <w:rPr>
          <w:rFonts w:eastAsiaTheme="minorEastAsia" w:cstheme="minorHAnsi"/>
        </w:rPr>
        <w:t>increas</w:t>
      </w:r>
      <w:r w:rsidR="0028492E" w:rsidRPr="00F64F97">
        <w:rPr>
          <w:rFonts w:eastAsiaTheme="minorEastAsia" w:cstheme="minorHAnsi"/>
        </w:rPr>
        <w:t>es</w:t>
      </w:r>
      <w:r w:rsidR="009023D2" w:rsidRPr="00F64F97">
        <w:rPr>
          <w:rFonts w:eastAsiaTheme="minorEastAsia" w:cstheme="minorHAnsi"/>
        </w:rPr>
        <w:t xml:space="preserve"> the oscillatory potential of </w:t>
      </w:r>
      <w:r w:rsidR="0044041B" w:rsidRPr="00F64F97">
        <w:rPr>
          <w:rFonts w:eastAsiaTheme="minorEastAsia" w:cstheme="minorHAnsi"/>
        </w:rPr>
        <w:t>the</w:t>
      </w:r>
      <w:r w:rsidR="009023D2" w:rsidRPr="00F64F97">
        <w:rPr>
          <w:rFonts w:eastAsiaTheme="minorEastAsia" w:cstheme="minorHAnsi"/>
        </w:rPr>
        <w:t xml:space="preserve"> negative feedback </w:t>
      </w:r>
      <w:r w:rsidR="0044041B" w:rsidRPr="00F64F97">
        <w:rPr>
          <w:rFonts w:eastAsiaTheme="minorEastAsia" w:cstheme="minorHAnsi"/>
        </w:rPr>
        <w:t>loop</w:t>
      </w:r>
      <w:r w:rsidR="00674625" w:rsidRPr="00F64F97">
        <w:rPr>
          <w:rFonts w:eastAsiaTheme="minorEastAsia" w:cstheme="minorHAnsi"/>
        </w:rPr>
        <w:t xml:space="preserve"> </w:t>
      </w:r>
      <w:r w:rsidR="00AC4D87" w:rsidRPr="00F64F97">
        <w:rPr>
          <w:rFonts w:eastAsiaTheme="minorEastAsia" w:cstheme="minorHAnsi"/>
        </w:rPr>
        <w:fldChar w:fldCharType="begin"/>
      </w:r>
      <w:r w:rsidR="00DC483B" w:rsidRPr="00F64F97">
        <w:rPr>
          <w:rFonts w:eastAsiaTheme="minorEastAsia" w:cstheme="minorHAnsi"/>
        </w:rPr>
        <w:instrText xml:space="preserve"> ADDIN EN.CITE &lt;EndNote&gt;&lt;Cite&gt;&lt;Author&gt;Novak&lt;/Author&gt;&lt;Year&gt;2008&lt;/Year&gt;&lt;RecNum&gt;4761&lt;/RecNum&gt;&lt;DisplayText&gt;(34)&lt;/DisplayText&gt;&lt;record&gt;&lt;rec-number&gt;4761&lt;/rec-number&gt;&lt;foreign-keys&gt;&lt;key app="EN" db-id="fetzf2ww9wedetexavmpprzdfffsfax5p5zp" timestamp="1598251297" guid="b1eb0113-41ff-496d-9a14-e4e9fcd06e63"&gt;4761&lt;/key&gt;&lt;/foreign-keys&gt;&lt;ref-type name="Journal Article"&gt;17&lt;/ref-type&gt;&lt;contributors&gt;&lt;authors&gt;&lt;author&gt;Novak, B.&lt;/author&gt;&lt;author&gt;Tyson, J. J.&lt;/author&gt;&lt;/authors&gt;&lt;/contributors&gt;&lt;auth-address&gt;Oxford Centre for Integrative Systems Biology, Department of Biochemistry, University of Oxford, South Parks Road, Oxford OX1 3QU, UK. bela.novak@bioch.ox.ac.uk&lt;/auth-address&gt;&lt;titles&gt;&lt;title&gt;Design principles of biochemical oscillators&lt;/title&gt;&lt;secondary-title&gt;Nat Rev Mol Cell Biol&lt;/secondary-title&gt;&lt;/titles&gt;&lt;periodical&gt;&lt;full-title&gt;Nat Rev Mol Cell Biol&lt;/full-title&gt;&lt;abbr-1&gt;Nature reviews. Molecular cell biology&lt;/abbr-1&gt;&lt;/periodical&gt;&lt;pages&gt;981-91&lt;/pages&gt;&lt;volume&gt;9&lt;/volume&gt;&lt;number&gt;12&lt;/number&gt;&lt;edition&gt;2008/10/31&lt;/edition&gt;&lt;keywords&gt;&lt;keyword&gt;Animals&lt;/keyword&gt;&lt;keyword&gt;Biological Clocks/*physiology&lt;/keyword&gt;&lt;keyword&gt;Circadian Rhythm/*physiology&lt;/keyword&gt;&lt;keyword&gt;Feedback, Physiological/*physiology&lt;/keyword&gt;&lt;keyword&gt;Kinetics&lt;/keyword&gt;&lt;keyword&gt;*Models, Biological&lt;/keyword&gt;&lt;keyword&gt;*Signal Transduction&lt;/keyword&gt;&lt;/keywords&gt;&lt;dates&gt;&lt;year&gt;2008&lt;/year&gt;&lt;pub-dates&gt;&lt;date&gt;Dec&lt;/date&gt;&lt;/pub-dates&gt;&lt;/dates&gt;&lt;isbn&gt;1471-0080 (Electronic)&amp;#xD;1471-0072 (Linking)&lt;/isbn&gt;&lt;accession-num&gt;18971947&lt;/accession-num&gt;&lt;urls&gt;&lt;related-urls&gt;&lt;url&gt;https://www.ncbi.nlm.nih.gov/pubmed/18971947&lt;/url&gt;&lt;/related-urls&gt;&lt;/urls&gt;&lt;custom2&gt;PMC2796343&lt;/custom2&gt;&lt;electronic-resource-num&gt;10.1038/nrm2530&lt;/electronic-resource-num&gt;&lt;research-notes&gt;Network; oscillators, review&lt;/research-notes&gt;&lt;/record&gt;&lt;/Cite&gt;&lt;/EndNote&gt;</w:instrText>
      </w:r>
      <w:r w:rsidR="00AC4D87" w:rsidRPr="00F64F97">
        <w:rPr>
          <w:rFonts w:eastAsiaTheme="minorEastAsia" w:cstheme="minorHAnsi"/>
        </w:rPr>
        <w:fldChar w:fldCharType="separate"/>
      </w:r>
      <w:r w:rsidR="00313A94" w:rsidRPr="00F64F97">
        <w:rPr>
          <w:rFonts w:eastAsiaTheme="minorEastAsia" w:cstheme="minorHAnsi"/>
          <w:noProof/>
        </w:rPr>
        <w:t>(34)</w:t>
      </w:r>
      <w:r w:rsidR="00AC4D87" w:rsidRPr="00F64F97">
        <w:rPr>
          <w:rFonts w:eastAsiaTheme="minorEastAsia" w:cstheme="minorHAnsi"/>
        </w:rPr>
        <w:fldChar w:fldCharType="end"/>
      </w:r>
      <w:r w:rsidR="009023D2" w:rsidRPr="00F64F97">
        <w:rPr>
          <w:rFonts w:eastAsiaTheme="minorEastAsia" w:cstheme="minorHAnsi"/>
        </w:rPr>
        <w:t xml:space="preserve">.  </w:t>
      </w:r>
    </w:p>
    <w:p w14:paraId="7DDC20E5" w14:textId="356C11BE" w:rsidR="002571D3" w:rsidRDefault="00671448" w:rsidP="00626F7A">
      <w:pPr>
        <w:spacing w:after="120"/>
        <w:jc w:val="both"/>
        <w:rPr>
          <w:rFonts w:cstheme="minorHAnsi"/>
          <w:szCs w:val="24"/>
        </w:rPr>
      </w:pPr>
      <w:r>
        <w:rPr>
          <w:rFonts w:eastAsiaTheme="minorEastAsia" w:cstheme="minorHAnsi"/>
        </w:rPr>
        <w:t xml:space="preserve">The longer feedback loop changes the condition for a </w:t>
      </w:r>
      <w:proofErr w:type="spellStart"/>
      <w:r>
        <w:rPr>
          <w:rFonts w:eastAsiaTheme="minorEastAsia" w:cstheme="minorHAnsi"/>
        </w:rPr>
        <w:t>Hopf</w:t>
      </w:r>
      <w:proofErr w:type="spellEnd"/>
      <w:r>
        <w:rPr>
          <w:rFonts w:eastAsiaTheme="minorEastAsia" w:cstheme="minorHAnsi"/>
        </w:rPr>
        <w:t xml:space="preserve"> bifurcation to arise in ODEs (</w:t>
      </w:r>
      <w:r w:rsidR="002571D3">
        <w:rPr>
          <w:rFonts w:eastAsiaTheme="minorEastAsia" w:cstheme="minorHAnsi"/>
        </w:rPr>
        <w:t>11</w:t>
      </w:r>
      <w:r>
        <w:rPr>
          <w:rFonts w:eastAsiaTheme="minorEastAsia" w:cstheme="minorHAnsi"/>
        </w:rPr>
        <w:t>)-(</w:t>
      </w:r>
      <w:r w:rsidR="002571D3">
        <w:rPr>
          <w:rFonts w:eastAsiaTheme="minorEastAsia" w:cstheme="minorHAnsi"/>
        </w:rPr>
        <w:t>14</w:t>
      </w:r>
      <w:r>
        <w:rPr>
          <w:rFonts w:eastAsiaTheme="minorEastAsia" w:cstheme="minorHAnsi"/>
        </w:rPr>
        <w:t xml:space="preserve">): the number ‘8’ on the left-hand-side of Eq. (5) is replaced by the number </w:t>
      </w:r>
      <m:oMath>
        <m:sSub>
          <m:sSubPr>
            <m:ctrlPr>
              <w:rPr>
                <w:rFonts w:ascii="Cambria Math" w:eastAsiaTheme="minorEastAsia" w:hAnsi="Cambria Math" w:cstheme="minorHAnsi"/>
                <w:i/>
              </w:rPr>
            </m:ctrlPr>
          </m:sSubPr>
          <m:e>
            <m:r>
              <w:rPr>
                <w:rFonts w:ascii="Cambria Math" w:eastAsiaTheme="minorEastAsia" w:hAnsi="Cambria Math" w:cstheme="minorHAnsi"/>
              </w:rPr>
              <m:t>S</m:t>
            </m:r>
          </m:e>
          <m:sub>
            <m:r>
              <w:rPr>
                <w:rFonts w:ascii="Cambria Math" w:eastAsiaTheme="minorEastAsia" w:hAnsi="Cambria Math" w:cstheme="minorHAnsi"/>
              </w:rPr>
              <m:t>N</m:t>
            </m:r>
          </m:sub>
        </m:sSub>
        <m:r>
          <w:rPr>
            <w:rFonts w:ascii="Cambria Math" w:eastAsiaTheme="minorEastAsia" w:hAnsi="Cambria Math" w:cstheme="minorHAnsi"/>
          </w:rPr>
          <m:t>=</m:t>
        </m:r>
        <m:sSup>
          <m:sSupPr>
            <m:ctrlPr>
              <w:rPr>
                <w:rFonts w:ascii="Cambria Math" w:eastAsiaTheme="minorEastAsia" w:hAnsi="Cambria Math" w:cstheme="minorHAnsi"/>
                <w:i/>
              </w:rPr>
            </m:ctrlPr>
          </m:sSupPr>
          <m:e>
            <m:d>
              <m:dPr>
                <m:begChr m:val="["/>
                <m:endChr m:val="]"/>
                <m:ctrlPr>
                  <w:rPr>
                    <w:rFonts w:ascii="Cambria Math" w:eastAsiaTheme="minorEastAsia" w:hAnsi="Cambria Math" w:cstheme="minorHAnsi"/>
                    <w:i/>
                  </w:rPr>
                </m:ctrlPr>
              </m:dPr>
              <m:e>
                <m:r>
                  <m:rPr>
                    <m:sty m:val="p"/>
                  </m:rPr>
                  <w:rPr>
                    <w:rFonts w:ascii="Cambria Math" w:eastAsiaTheme="minorEastAsia" w:hAnsi="Cambria Math" w:cstheme="minorHAnsi"/>
                  </w:rPr>
                  <m:t>sec⁡</m:t>
                </m:r>
                <m:d>
                  <m:dPr>
                    <m:ctrlPr>
                      <w:rPr>
                        <w:rFonts w:ascii="Cambria Math" w:eastAsiaTheme="minorEastAsia" w:hAnsi="Cambria Math" w:cstheme="minorHAnsi"/>
                      </w:rPr>
                    </m:ctrlPr>
                  </m:dPr>
                  <m:e>
                    <m:f>
                      <m:fPr>
                        <m:ctrlPr>
                          <w:rPr>
                            <w:rFonts w:ascii="Cambria Math" w:eastAsiaTheme="minorEastAsia" w:hAnsi="Cambria Math" w:cstheme="minorHAnsi"/>
                            <w:i/>
                          </w:rPr>
                        </m:ctrlPr>
                      </m:fPr>
                      <m:num>
                        <m:r>
                          <w:rPr>
                            <w:rFonts w:ascii="Cambria Math" w:eastAsiaTheme="minorEastAsia" w:hAnsi="Cambria Math" w:cstheme="minorHAnsi"/>
                          </w:rPr>
                          <m:t>π</m:t>
                        </m:r>
                      </m:num>
                      <m:den>
                        <m:r>
                          <w:rPr>
                            <w:rFonts w:ascii="Cambria Math" w:eastAsiaTheme="minorEastAsia" w:hAnsi="Cambria Math" w:cstheme="minorHAnsi"/>
                          </w:rPr>
                          <m:t>N</m:t>
                        </m:r>
                      </m:den>
                    </m:f>
                  </m:e>
                </m:d>
              </m:e>
            </m:d>
          </m:e>
          <m:sup>
            <m:r>
              <w:rPr>
                <w:rFonts w:ascii="Cambria Math" w:eastAsiaTheme="minorEastAsia" w:hAnsi="Cambria Math" w:cstheme="minorHAnsi"/>
              </w:rPr>
              <m:t>N</m:t>
            </m:r>
          </m:sup>
        </m:sSup>
      </m:oMath>
      <w:r>
        <w:rPr>
          <w:rFonts w:eastAsiaTheme="minorEastAsia" w:cstheme="minorHAnsi"/>
        </w:rPr>
        <w:t>. Following the same derivation as before,</w:t>
      </w:r>
      <w:r w:rsidR="002571D3">
        <w:rPr>
          <w:rFonts w:eastAsiaTheme="minorEastAsia" w:cstheme="minorHAnsi"/>
        </w:rPr>
        <w:t xml:space="preserve"> we find that Eq. (</w:t>
      </w:r>
      <w:r w:rsidR="00ED272C">
        <w:rPr>
          <w:rFonts w:eastAsiaTheme="minorEastAsia" w:cstheme="minorHAnsi"/>
        </w:rPr>
        <w:t>9</w:t>
      </w:r>
      <w:r w:rsidR="002571D3">
        <w:rPr>
          <w:rFonts w:eastAsiaTheme="minorEastAsia" w:cstheme="minorHAnsi"/>
        </w:rPr>
        <w:t xml:space="preserve">) </w:t>
      </w:r>
      <w:r w:rsidR="002571D3">
        <w:rPr>
          <w:rFonts w:cstheme="minorHAnsi"/>
          <w:szCs w:val="24"/>
        </w:rPr>
        <w:t xml:space="preserve">determines </w:t>
      </w:r>
      <w:r w:rsidR="00ED272C" w:rsidRPr="00ED272C">
        <w:rPr>
          <w:rFonts w:ascii="Times New Roman" w:hAnsi="Times New Roman" w:cs="Times New Roman"/>
          <w:i/>
          <w:szCs w:val="24"/>
        </w:rPr>
        <w:t>α</w:t>
      </w:r>
      <w:r w:rsidR="002571D3">
        <w:rPr>
          <w:rFonts w:cstheme="minorHAnsi"/>
          <w:szCs w:val="24"/>
        </w:rPr>
        <w:t xml:space="preserve"> as a function of </w:t>
      </w:r>
      <w:r w:rsidR="002571D3" w:rsidRPr="00EC1087">
        <w:rPr>
          <w:rFonts w:ascii="Cambria" w:hAnsi="Cambria" w:cstheme="minorHAnsi"/>
          <w:i/>
          <w:szCs w:val="24"/>
        </w:rPr>
        <w:t>A</w:t>
      </w:r>
      <w:r w:rsidR="002571D3" w:rsidRPr="00EC1087">
        <w:rPr>
          <w:rFonts w:ascii="Cambria" w:hAnsi="Cambria" w:cstheme="minorHAnsi"/>
          <w:szCs w:val="24"/>
          <w:vertAlign w:val="subscript"/>
        </w:rPr>
        <w:t>T</w:t>
      </w:r>
      <w:r w:rsidR="002571D3">
        <w:rPr>
          <w:rFonts w:cstheme="minorHAnsi"/>
          <w:szCs w:val="24"/>
        </w:rPr>
        <w:t xml:space="preserve"> </w:t>
      </w:r>
      <w:proofErr w:type="spellStart"/>
      <w:r w:rsidR="002571D3">
        <w:rPr>
          <w:rFonts w:cstheme="minorHAnsi"/>
          <w:szCs w:val="24"/>
        </w:rPr>
        <w:t>at</w:t>
      </w:r>
      <w:proofErr w:type="spellEnd"/>
      <w:r w:rsidR="002571D3">
        <w:rPr>
          <w:rFonts w:cstheme="minorHAnsi"/>
          <w:szCs w:val="24"/>
        </w:rPr>
        <w:t xml:space="preserve"> the </w:t>
      </w:r>
      <w:proofErr w:type="spellStart"/>
      <w:r w:rsidR="002571D3">
        <w:rPr>
          <w:rFonts w:cstheme="minorHAnsi"/>
          <w:szCs w:val="24"/>
        </w:rPr>
        <w:t>Hopf</w:t>
      </w:r>
      <w:proofErr w:type="spellEnd"/>
      <w:r w:rsidR="002571D3">
        <w:rPr>
          <w:rFonts w:cstheme="minorHAnsi"/>
          <w:szCs w:val="24"/>
        </w:rPr>
        <w:t xml:space="preserve"> bifurcation, provided that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7"/>
        <w:gridCol w:w="658"/>
      </w:tblGrid>
      <w:tr w:rsidR="001A7408" w14:paraId="19F9644D" w14:textId="77777777" w:rsidTr="00ED272C">
        <w:tc>
          <w:tcPr>
            <w:tcW w:w="8725" w:type="dxa"/>
          </w:tcPr>
          <w:p w14:paraId="03CDA7EF" w14:textId="248E6DDD" w:rsidR="001A7408" w:rsidRDefault="001A7408" w:rsidP="007D441B">
            <w:pPr>
              <w:spacing w:after="120"/>
              <w:jc w:val="both"/>
              <w:rPr>
                <w:rFonts w:cstheme="minorHAnsi"/>
                <w:szCs w:val="24"/>
              </w:rPr>
            </w:pPr>
            <m:oMathPara>
              <m:oMath>
                <m:r>
                  <m:rPr>
                    <m:sty m:val="p"/>
                  </m:rPr>
                  <w:rPr>
                    <w:rFonts w:ascii="Cambria Math" w:hAnsi="Cambria Math" w:cstheme="minorHAnsi"/>
                    <w:szCs w:val="24"/>
                  </w:rPr>
                  <m:t>Φ=</m:t>
                </m:r>
                <m:sSup>
                  <m:sSupPr>
                    <m:ctrlPr>
                      <w:rPr>
                        <w:rFonts w:ascii="Cambria Math" w:hAnsi="Cambria Math" w:cstheme="minorHAnsi"/>
                        <w:szCs w:val="24"/>
                      </w:rPr>
                    </m:ctrlPr>
                  </m:sSupPr>
                  <m:e>
                    <m:d>
                      <m:dPr>
                        <m:ctrlPr>
                          <w:rPr>
                            <w:rFonts w:ascii="Cambria Math" w:hAnsi="Cambria Math" w:cstheme="minorHAnsi"/>
                            <w:szCs w:val="24"/>
                          </w:rPr>
                        </m:ctrlPr>
                      </m:dPr>
                      <m:e>
                        <m:sSub>
                          <m:sSubPr>
                            <m:ctrlPr>
                              <w:rPr>
                                <w:rFonts w:ascii="Cambria Math" w:hAnsi="Cambria Math" w:cstheme="minorHAnsi"/>
                                <w:szCs w:val="24"/>
                              </w:rPr>
                            </m:ctrlPr>
                          </m:sSubPr>
                          <m:e>
                            <m:r>
                              <m:rPr>
                                <m:sty m:val="p"/>
                              </m:rPr>
                              <w:rPr>
                                <w:rFonts w:ascii="Cambria Math" w:hAnsi="Cambria Math" w:cstheme="minorHAnsi"/>
                                <w:szCs w:val="24"/>
                              </w:rPr>
                              <m:t>S</m:t>
                            </m:r>
                          </m:e>
                          <m:sub>
                            <m:r>
                              <w:rPr>
                                <w:rFonts w:ascii="Cambria Math" w:hAnsi="Cambria Math" w:cstheme="minorHAnsi"/>
                                <w:szCs w:val="24"/>
                              </w:rPr>
                              <m:t>N</m:t>
                            </m:r>
                          </m:sub>
                        </m:sSub>
                        <m:r>
                          <w:rPr>
                            <w:rFonts w:ascii="Cambria Math" w:hAnsi="Cambria Math" w:cstheme="minorHAnsi"/>
                            <w:szCs w:val="24"/>
                          </w:rPr>
                          <m:t>-1</m:t>
                        </m:r>
                      </m:e>
                    </m:d>
                  </m:e>
                  <m:sup>
                    <m:r>
                      <w:rPr>
                        <w:rFonts w:ascii="Cambria Math" w:hAnsi="Cambria Math" w:cstheme="minorHAnsi"/>
                        <w:szCs w:val="24"/>
                      </w:rPr>
                      <m:t>2</m:t>
                    </m:r>
                  </m:sup>
                </m:sSup>
                <m:r>
                  <m:rPr>
                    <m:sty m:val="p"/>
                  </m:rPr>
                  <w:rPr>
                    <w:rFonts w:ascii="Cambria Math" w:hAnsi="Cambria Math" w:cstheme="minorHAnsi"/>
                    <w:szCs w:val="24"/>
                  </w:rPr>
                  <m:t xml:space="preserve">, </m:t>
                </m:r>
                <m:r>
                  <m:rPr>
                    <m:nor/>
                  </m:rPr>
                  <w:rPr>
                    <w:rFonts w:ascii="Cambria Math" w:hAnsi="Cambria Math" w:cstheme="minorHAnsi"/>
                    <w:szCs w:val="24"/>
                  </w:rPr>
                  <m:t xml:space="preserve"> </m:t>
                </m:r>
                <m:r>
                  <m:rPr>
                    <m:sty m:val="p"/>
                  </m:rPr>
                  <w:rPr>
                    <w:rFonts w:ascii="Cambria Math" w:hAnsi="Cambria Math" w:cstheme="minorHAnsi"/>
                    <w:szCs w:val="24"/>
                  </w:rPr>
                  <m:t xml:space="preserve"> Ψ</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m:t>
                </m:r>
                <m:sSub>
                  <m:sSubPr>
                    <m:ctrlPr>
                      <w:rPr>
                        <w:rFonts w:ascii="Cambria Math" w:hAnsi="Cambria Math" w:cstheme="minorHAnsi"/>
                        <w:szCs w:val="24"/>
                      </w:rPr>
                    </m:ctrlPr>
                  </m:sSubPr>
                  <m:e>
                    <m:r>
                      <m:rPr>
                        <m:sty m:val="p"/>
                      </m:rPr>
                      <w:rPr>
                        <w:rFonts w:ascii="Cambria Math" w:hAnsi="Cambria Math" w:cstheme="minorHAnsi"/>
                        <w:szCs w:val="24"/>
                      </w:rPr>
                      <m:t>S</m:t>
                    </m:r>
                  </m:e>
                  <m:sub>
                    <m:r>
                      <w:rPr>
                        <w:rFonts w:ascii="Cambria Math" w:hAnsi="Cambria Math" w:cstheme="minorHAnsi"/>
                        <w:szCs w:val="24"/>
                      </w:rPr>
                      <m:t>N</m:t>
                    </m:r>
                  </m:sub>
                </m:sSub>
                <m:d>
                  <m:dPr>
                    <m:ctrlPr>
                      <w:rPr>
                        <w:rFonts w:ascii="Cambria Math" w:hAnsi="Cambria Math" w:cstheme="minorHAnsi"/>
                        <w:i/>
                        <w:szCs w:val="24"/>
                      </w:rPr>
                    </m:ctrlPr>
                  </m:dPr>
                  <m:e>
                    <m:sSup>
                      <m:sSupPr>
                        <m:ctrlPr>
                          <w:rPr>
                            <w:rFonts w:ascii="Cambria Math" w:hAnsi="Cambria Math" w:cstheme="minorHAnsi"/>
                            <w:i/>
                            <w:szCs w:val="24"/>
                          </w:rPr>
                        </m:ctrlPr>
                      </m:sSupPr>
                      <m:e>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+1</m:t>
                            </m:r>
                          </m:e>
                        </m:d>
                      </m:e>
                      <m:sup>
                        <m:r>
                          <w:rPr>
                            <w:rFonts w:ascii="Cambria Math" w:hAnsi="Cambria Math" w:cstheme="minorHAnsi"/>
                            <w:szCs w:val="24"/>
                          </w:rPr>
                          <m:t>2</m:t>
                        </m:r>
                      </m:sup>
                    </m:sSup>
                    <m:r>
                      <w:rPr>
                        <w:rFonts w:ascii="Cambria Math" w:hAnsi="Cambria Math" w:cstheme="minorHAnsi"/>
                        <w:szCs w:val="24"/>
                      </w:rPr>
                      <m:t>-4</m:t>
                    </m:r>
                    <m:sSub>
                      <m:sSubPr>
                        <m:ctrlPr>
                          <w:rPr>
                            <w:rFonts w:ascii="Cambria Math" w:hAnsi="Cambria Math" w:cstheme="minorHAnsi"/>
                            <w:szCs w:val="24"/>
                          </w:rPr>
                        </m:ctrlPr>
                      </m:sSubPr>
                      <m:e>
                        <m:r>
                          <m:rPr>
                            <m:sty m:val="p"/>
                          </m:rPr>
                          <w:rPr>
                            <w:rFonts w:ascii="Cambria Math" w:hAnsi="Cambria Math" w:cstheme="minorHAnsi"/>
                            <w:szCs w:val="24"/>
                          </w:rPr>
                          <m:t>S</m:t>
                        </m:r>
                      </m:e>
                      <m:sub>
                        <m:r>
                          <w:rPr>
                            <w:rFonts w:ascii="Cambria Math" w:hAnsi="Cambria Math" w:cstheme="minorHAnsi"/>
                            <w:szCs w:val="24"/>
                          </w:rPr>
                          <m:t>N</m:t>
                        </m:r>
                      </m:sub>
                    </m:sSub>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m:t>
                </m:r>
                <m:r>
                  <m:rPr>
                    <m:nor/>
                  </m:rPr>
                  <w:rPr>
                    <w:rFonts w:ascii="Cambria Math" w:hAnsi="Cambria Math" w:cstheme="minorHAnsi"/>
                    <w:szCs w:val="24"/>
                  </w:rPr>
                  <m:t xml:space="preserve">  </m:t>
                </m:r>
                <m:r>
                  <w:rPr>
                    <w:rFonts w:ascii="Cambria Math" w:hAnsi="Cambria Math" w:cstheme="minorHAnsi"/>
                    <w:szCs w:val="24"/>
                  </w:rPr>
                  <m:t xml:space="preserve"> </m:t>
                </m:r>
                <m:r>
                  <m:rPr>
                    <m:sty m:val="p"/>
                  </m:rPr>
                  <w:rPr>
                    <w:rFonts w:ascii="Cambria Math" w:hAnsi="Cambria Math" w:cstheme="minorHAnsi"/>
                    <w:szCs w:val="24"/>
                  </w:rPr>
                  <m:t>Ω</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m:t>
                </m:r>
                <m:sSup>
                  <m:sSupPr>
                    <m:ctrlPr>
                      <w:rPr>
                        <w:rFonts w:ascii="Cambria Math" w:hAnsi="Cambria Math" w:cstheme="minorHAnsi"/>
                        <w:i/>
                        <w:szCs w:val="24"/>
                      </w:rPr>
                    </m:ctrlPr>
                  </m:sSupPr>
                  <m:e>
                    <m:sSub>
                      <m:sSubPr>
                        <m:ctrlPr>
                          <w:rPr>
                            <w:rFonts w:ascii="Cambria Math" w:hAnsi="Cambria Math" w:cstheme="minorHAnsi"/>
                            <w:szCs w:val="24"/>
                          </w:rPr>
                        </m:ctrlPr>
                      </m:sSubPr>
                      <m:e>
                        <m:r>
                          <m:rPr>
                            <m:sty m:val="p"/>
                          </m:rPr>
                          <w:rPr>
                            <w:rFonts w:ascii="Cambria Math" w:hAnsi="Cambria Math" w:cstheme="minorHAnsi"/>
                            <w:szCs w:val="24"/>
                          </w:rPr>
                          <m:t>S</m:t>
                        </m:r>
                      </m:e>
                      <m:sub>
                        <m:r>
                          <w:rPr>
                            <w:rFonts w:ascii="Cambria Math" w:hAnsi="Cambria Math" w:cstheme="minorHAnsi"/>
                            <w:szCs w:val="24"/>
                          </w:rPr>
                          <m:t>N</m:t>
                        </m:r>
                      </m:sub>
                    </m:sSub>
                  </m:e>
                  <m:sup>
                    <m:r>
                      <w:rPr>
                        <w:rFonts w:ascii="Cambria Math" w:hAnsi="Cambria Math" w:cstheme="minorHAnsi"/>
                        <w:szCs w:val="24"/>
                      </w:rPr>
                      <m:t>2</m:t>
                    </m:r>
                  </m:sup>
                </m:sSup>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sSup>
                  <m:sSupPr>
                    <m:ctrlPr>
                      <w:rPr>
                        <w:rFonts w:ascii="Cambria Math" w:hAnsi="Cambria Math" w:cstheme="minorHAnsi"/>
                        <w:i/>
                        <w:szCs w:val="24"/>
                      </w:rPr>
                    </m:ctrlPr>
                  </m:sSupPr>
                  <m:e>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+1</m:t>
                        </m:r>
                      </m:e>
                    </m:d>
                  </m:e>
                  <m:sup>
                    <m:r>
                      <w:rPr>
                        <w:rFonts w:ascii="Cambria Math" w:hAnsi="Cambria Math" w:cstheme="minorHAnsi"/>
                        <w:szCs w:val="24"/>
                      </w:rPr>
                      <m:t>2</m:t>
                    </m:r>
                  </m:sup>
                </m:sSup>
              </m:oMath>
            </m:oMathPara>
          </w:p>
        </w:tc>
        <w:tc>
          <w:tcPr>
            <w:tcW w:w="625" w:type="dxa"/>
          </w:tcPr>
          <w:p w14:paraId="03B0354C" w14:textId="7E8A00CA" w:rsidR="001A7408" w:rsidRDefault="001A7408" w:rsidP="00573BC7">
            <w:pPr>
              <w:spacing w:before="60" w:after="120"/>
              <w:jc w:val="both"/>
              <w:rPr>
                <w:rFonts w:cstheme="minorHAnsi"/>
                <w:szCs w:val="24"/>
              </w:rPr>
            </w:pPr>
            <w:r>
              <w:rPr>
                <w:rFonts w:cstheme="minorHAnsi"/>
                <w:szCs w:val="24"/>
              </w:rPr>
              <w:t>(</w:t>
            </w:r>
            <w:r w:rsidR="00573BC7">
              <w:rPr>
                <w:rFonts w:cstheme="minorHAnsi"/>
                <w:szCs w:val="24"/>
              </w:rPr>
              <w:t>10'</w:t>
            </w:r>
            <w:r>
              <w:rPr>
                <w:rFonts w:cstheme="minorHAnsi"/>
                <w:szCs w:val="24"/>
              </w:rPr>
              <w:t>)</w:t>
            </w:r>
          </w:p>
        </w:tc>
      </w:tr>
    </w:tbl>
    <w:p w14:paraId="0E652E41" w14:textId="25018255" w:rsidR="00671448" w:rsidRDefault="002571D3" w:rsidP="00626F7A">
      <w:pPr>
        <w:spacing w:after="120"/>
        <w:jc w:val="both"/>
        <w:rPr>
          <w:rFonts w:cstheme="minorHAnsi"/>
          <w:szCs w:val="24"/>
        </w:rPr>
      </w:pPr>
      <w:r w:rsidRPr="002571D3">
        <w:rPr>
          <w:rFonts w:eastAsiaTheme="minorEastAsia" w:cstheme="minorHAnsi"/>
        </w:rPr>
        <w:lastRenderedPageBreak/>
        <w:t xml:space="preserve">In </w:t>
      </w:r>
      <w:r w:rsidR="00AF4E2B">
        <w:rPr>
          <w:rFonts w:eastAsiaTheme="minorEastAsia" w:cstheme="minorHAnsi"/>
        </w:rPr>
        <w:t>Figure 4a</w:t>
      </w:r>
      <w:r w:rsidR="007D44D9">
        <w:rPr>
          <w:rFonts w:eastAsiaTheme="minorEastAsia" w:cstheme="minorHAnsi"/>
        </w:rPr>
        <w:t xml:space="preserve"> we</w:t>
      </w:r>
      <w:r w:rsidR="007D441B">
        <w:rPr>
          <w:rFonts w:eastAsiaTheme="minorEastAsia" w:cstheme="minorHAnsi"/>
        </w:rPr>
        <w:t xml:space="preserve"> show that, as </w:t>
      </w:r>
      <w:r w:rsidR="007D441B" w:rsidRPr="006435CD">
        <w:rPr>
          <w:rFonts w:ascii="Cambria" w:eastAsiaTheme="minorEastAsia" w:hAnsi="Cambria" w:cstheme="minorHAnsi"/>
          <w:i/>
        </w:rPr>
        <w:t>N</w:t>
      </w:r>
      <w:r w:rsidR="007D441B">
        <w:rPr>
          <w:rFonts w:eastAsiaTheme="minorEastAsia" w:cstheme="minorHAnsi"/>
        </w:rPr>
        <w:t xml:space="preserve"> (the length of the feedback loop) increases, the domain of oscillations in the</w:t>
      </w:r>
      <w:r w:rsidR="007D44D9">
        <w:rPr>
          <w:rFonts w:eastAsiaTheme="minorEastAsia" w:cstheme="minorHAnsi"/>
        </w:rPr>
        <w:t xml:space="preserve"> </w:t>
      </w:r>
      <w:r w:rsidR="007D441B">
        <w:rPr>
          <w:rFonts w:eastAsiaTheme="minorEastAsia" w:cstheme="minorHAnsi"/>
        </w:rPr>
        <w:t>(</w:t>
      </w:r>
      <w:r w:rsidR="00664374" w:rsidRPr="00664374">
        <w:rPr>
          <w:rFonts w:ascii="Times New Roman" w:eastAsiaTheme="minorEastAsia" w:hAnsi="Times New Roman" w:cs="Times New Roman"/>
          <w:i/>
        </w:rPr>
        <w:t>α</w:t>
      </w:r>
      <w:r w:rsidR="007D441B">
        <w:rPr>
          <w:rFonts w:eastAsiaTheme="minorEastAsia" w:cstheme="minorHAnsi"/>
        </w:rPr>
        <w:t>,</w:t>
      </w:r>
      <w:r>
        <w:rPr>
          <w:rFonts w:eastAsiaTheme="minorEastAsia" w:cstheme="minorHAnsi"/>
        </w:rPr>
        <w:t xml:space="preserve"> </w:t>
      </w:r>
      <w:r w:rsidRPr="00EC1087">
        <w:rPr>
          <w:rFonts w:ascii="Cambria" w:hAnsi="Cambria" w:cstheme="minorHAnsi"/>
          <w:i/>
          <w:szCs w:val="24"/>
        </w:rPr>
        <w:t>A</w:t>
      </w:r>
      <w:r w:rsidRPr="00EC1087">
        <w:rPr>
          <w:rFonts w:ascii="Cambria" w:hAnsi="Cambria" w:cstheme="minorHAnsi"/>
          <w:szCs w:val="24"/>
          <w:vertAlign w:val="subscript"/>
        </w:rPr>
        <w:t>T</w:t>
      </w:r>
      <w:r w:rsidR="007D441B">
        <w:rPr>
          <w:rFonts w:eastAsiaTheme="minorEastAsia" w:cstheme="minorHAnsi"/>
        </w:rPr>
        <w:t>) parameter plane moves toward smaller values</w:t>
      </w:r>
      <w:r w:rsidR="00E11292">
        <w:rPr>
          <w:rFonts w:eastAsiaTheme="minorEastAsia" w:cstheme="minorHAnsi"/>
        </w:rPr>
        <w:t xml:space="preserve"> of</w:t>
      </w:r>
      <w:r w:rsidR="007D441B">
        <w:rPr>
          <w:rFonts w:eastAsiaTheme="minorEastAsia" w:cstheme="minorHAnsi"/>
        </w:rPr>
        <w:t xml:space="preserve"> </w:t>
      </w:r>
      <w:r w:rsidR="00FC2F0A" w:rsidRPr="00664374">
        <w:rPr>
          <w:rFonts w:ascii="Times New Roman" w:eastAsiaTheme="minorEastAsia" w:hAnsi="Times New Roman" w:cs="Times New Roman"/>
          <w:i/>
        </w:rPr>
        <w:t>α</w:t>
      </w:r>
      <w:r w:rsidR="00FC2F0A">
        <w:rPr>
          <w:rFonts w:eastAsiaTheme="minorEastAsia" w:cstheme="minorHAnsi"/>
        </w:rPr>
        <w:t xml:space="preserve"> and </w:t>
      </w:r>
      <w:r w:rsidR="00FC2F0A" w:rsidRPr="00EC1087">
        <w:rPr>
          <w:rFonts w:ascii="Cambria" w:hAnsi="Cambria" w:cstheme="minorHAnsi"/>
          <w:i/>
          <w:szCs w:val="24"/>
        </w:rPr>
        <w:t>A</w:t>
      </w:r>
      <w:r w:rsidR="00FC2F0A" w:rsidRPr="00EC1087">
        <w:rPr>
          <w:rFonts w:ascii="Cambria" w:hAnsi="Cambria" w:cstheme="minorHAnsi"/>
          <w:szCs w:val="24"/>
          <w:vertAlign w:val="subscript"/>
        </w:rPr>
        <w:t>T</w:t>
      </w:r>
      <w:r w:rsidR="00FC2F0A">
        <w:rPr>
          <w:rFonts w:eastAsiaTheme="minorEastAsia" w:cstheme="minorHAnsi"/>
        </w:rPr>
        <w:t xml:space="preserve">. For example, </w:t>
      </w:r>
      <w:r>
        <w:rPr>
          <w:rFonts w:eastAsiaTheme="minorEastAsia" w:cstheme="minorHAnsi"/>
        </w:rPr>
        <w:t>for</w:t>
      </w:r>
      <w:r w:rsidR="007D441B">
        <w:rPr>
          <w:rFonts w:eastAsiaTheme="minorEastAsia" w:cstheme="minorHAnsi"/>
        </w:rPr>
        <w:t xml:space="preserve"> </w:t>
      </w:r>
      <w:r w:rsidRPr="005E4526">
        <w:rPr>
          <w:rFonts w:ascii="Times New Roman" w:eastAsiaTheme="minorEastAsia" w:hAnsi="Times New Roman" w:cs="Times New Roman"/>
          <w:i/>
        </w:rPr>
        <w:t>N</w:t>
      </w:r>
      <w:r w:rsidR="00761ACC">
        <w:rPr>
          <w:rFonts w:ascii="Times New Roman" w:eastAsiaTheme="minorEastAsia" w:hAnsi="Times New Roman" w:cs="Times New Roman"/>
        </w:rPr>
        <w:t xml:space="preserve"> </w:t>
      </w:r>
      <w:r w:rsidR="00761ACC" w:rsidRPr="004D0855">
        <w:rPr>
          <w:rFonts w:eastAsiaTheme="minorEastAsia" w:cstheme="minorHAnsi"/>
        </w:rPr>
        <w:t>= 8,</w:t>
      </w:r>
      <w:r w:rsidR="00761ACC">
        <w:rPr>
          <w:rFonts w:ascii="Times New Roman" w:eastAsiaTheme="minorEastAsia" w:hAnsi="Times New Roman" w:cs="Times New Roman"/>
        </w:rPr>
        <w:t xml:space="preserve"> </w:t>
      </w:r>
      <w:r w:rsidR="004D0855" w:rsidRPr="004D0855">
        <w:rPr>
          <w:rFonts w:eastAsiaTheme="minorEastAsia" w:cstheme="minorHAnsi"/>
        </w:rPr>
        <w:t>applying the five-point criterion</w:t>
      </w:r>
      <w:r w:rsidR="007D44D9" w:rsidRPr="004D0855">
        <w:rPr>
          <w:rFonts w:cstheme="minorHAnsi"/>
          <w:szCs w:val="24"/>
        </w:rPr>
        <w:t>,</w:t>
      </w:r>
      <w:r w:rsidR="002639A8">
        <w:rPr>
          <w:rFonts w:cstheme="minorHAnsi"/>
          <w:szCs w:val="24"/>
        </w:rPr>
        <w:t xml:space="preserve"> </w:t>
      </w:r>
      <w:r w:rsidR="00664374">
        <w:rPr>
          <w:rFonts w:cstheme="minorHAnsi"/>
          <w:szCs w:val="24"/>
        </w:rPr>
        <w:t xml:space="preserve">we place the WT cell at </w:t>
      </w:r>
      <w:r w:rsidR="00664374" w:rsidRPr="00664374">
        <w:rPr>
          <w:rFonts w:ascii="Times New Roman" w:eastAsiaTheme="minorEastAsia" w:hAnsi="Times New Roman" w:cs="Times New Roman"/>
          <w:i/>
        </w:rPr>
        <w:t>α</w:t>
      </w:r>
      <w:r w:rsidR="00664374">
        <w:rPr>
          <w:rFonts w:ascii="Cambria" w:hAnsi="Cambria" w:cstheme="minorHAnsi"/>
          <w:szCs w:val="24"/>
        </w:rPr>
        <w:t xml:space="preserve"> = 2</w:t>
      </w:r>
      <w:r w:rsidR="004663E0">
        <w:rPr>
          <w:rFonts w:ascii="Cambria" w:hAnsi="Cambria" w:cstheme="minorHAnsi"/>
          <w:szCs w:val="24"/>
        </w:rPr>
        <w:t>0</w:t>
      </w:r>
      <w:r w:rsidR="00664374">
        <w:rPr>
          <w:rFonts w:ascii="Cambria" w:hAnsi="Cambria" w:cstheme="minorHAnsi"/>
          <w:szCs w:val="24"/>
        </w:rPr>
        <w:t xml:space="preserve">0, </w:t>
      </w:r>
      <w:r w:rsidR="00664374" w:rsidRPr="00EC1087">
        <w:rPr>
          <w:rFonts w:ascii="Cambria" w:hAnsi="Cambria" w:cstheme="minorHAnsi"/>
          <w:i/>
          <w:szCs w:val="24"/>
        </w:rPr>
        <w:t>A</w:t>
      </w:r>
      <w:r w:rsidR="00664374" w:rsidRPr="00EC1087">
        <w:rPr>
          <w:rFonts w:ascii="Cambria" w:hAnsi="Cambria" w:cstheme="minorHAnsi"/>
          <w:szCs w:val="24"/>
          <w:vertAlign w:val="subscript"/>
        </w:rPr>
        <w:t>T</w:t>
      </w:r>
      <w:r w:rsidR="00664374">
        <w:rPr>
          <w:rFonts w:eastAsiaTheme="minorEastAsia" w:cstheme="minorHAnsi"/>
        </w:rPr>
        <w:t xml:space="preserve"> = </w:t>
      </w:r>
      <w:r w:rsidR="004663E0">
        <w:rPr>
          <w:rFonts w:eastAsiaTheme="minorEastAsia" w:cstheme="minorHAnsi"/>
        </w:rPr>
        <w:t>4</w:t>
      </w:r>
      <w:r w:rsidR="00664374">
        <w:rPr>
          <w:rFonts w:eastAsiaTheme="minorEastAsia" w:cstheme="minorHAnsi"/>
        </w:rPr>
        <w:t>0</w:t>
      </w:r>
      <w:r w:rsidR="00AF4E2B">
        <w:rPr>
          <w:rFonts w:eastAsiaTheme="minorEastAsia" w:cstheme="minorHAnsi"/>
        </w:rPr>
        <w:t>; see Figure 4b</w:t>
      </w:r>
      <w:r w:rsidR="00761ACC">
        <w:rPr>
          <w:rFonts w:eastAsiaTheme="minorEastAsia" w:cstheme="minorHAnsi"/>
        </w:rPr>
        <w:t xml:space="preserve">. </w:t>
      </w:r>
      <w:r w:rsidR="00664374">
        <w:rPr>
          <w:rFonts w:cstheme="minorHAnsi"/>
          <w:szCs w:val="24"/>
        </w:rPr>
        <w:t>For this choice of parameter values, the oscillation is illustrated in Fig. 4</w:t>
      </w:r>
      <w:r w:rsidR="00AF4E2B">
        <w:rPr>
          <w:rFonts w:cstheme="minorHAnsi"/>
          <w:szCs w:val="24"/>
        </w:rPr>
        <w:t>c</w:t>
      </w:r>
      <w:r w:rsidR="00664374">
        <w:rPr>
          <w:rFonts w:cstheme="minorHAnsi"/>
          <w:szCs w:val="24"/>
        </w:rPr>
        <w:t xml:space="preserve">: </w:t>
      </w:r>
      <w:r w:rsidR="00B115EF">
        <w:rPr>
          <w:rFonts w:cstheme="minorHAnsi"/>
          <w:szCs w:val="24"/>
        </w:rPr>
        <w:t xml:space="preserve">period = 15.5, and the maximum value of </w:t>
      </w:r>
      <w:proofErr w:type="spellStart"/>
      <w:r w:rsidR="002639A8" w:rsidRPr="002639A8">
        <w:rPr>
          <w:rFonts w:ascii="Times New Roman" w:hAnsi="Times New Roman" w:cs="Times New Roman"/>
          <w:i/>
          <w:szCs w:val="24"/>
        </w:rPr>
        <w:t>P</w:t>
      </w:r>
      <w:r w:rsidR="002639A8" w:rsidRPr="002639A8">
        <w:rPr>
          <w:rFonts w:ascii="Times New Roman" w:hAnsi="Times New Roman" w:cs="Times New Roman"/>
          <w:szCs w:val="24"/>
          <w:vertAlign w:val="subscript"/>
        </w:rPr>
        <w:t>tot</w:t>
      </w:r>
      <w:proofErr w:type="spellEnd"/>
      <w:r w:rsidR="002639A8">
        <w:rPr>
          <w:rFonts w:cstheme="minorHAnsi"/>
          <w:szCs w:val="24"/>
        </w:rPr>
        <w:t xml:space="preserve"> = </w:t>
      </w:r>
      <w:r w:rsidR="004663E0">
        <w:rPr>
          <w:rFonts w:cstheme="minorHAnsi"/>
          <w:szCs w:val="24"/>
        </w:rPr>
        <w:t>54</w:t>
      </w:r>
      <w:r w:rsidR="00B033B8">
        <w:rPr>
          <w:rFonts w:cstheme="minorHAnsi"/>
          <w:szCs w:val="24"/>
        </w:rPr>
        <w:t>0</w:t>
      </w:r>
      <w:r w:rsidR="00B115EF">
        <w:rPr>
          <w:rFonts w:cstheme="minorHAnsi"/>
          <w:szCs w:val="24"/>
        </w:rPr>
        <w:t xml:space="preserve">. </w:t>
      </w:r>
      <w:r w:rsidR="00FC75CB">
        <w:rPr>
          <w:rFonts w:cstheme="minorHAnsi"/>
          <w:szCs w:val="24"/>
        </w:rPr>
        <w:t xml:space="preserve">Following a similar argument as that for the original model with </w:t>
      </w:r>
      <w:r w:rsidR="00FC75CB">
        <w:rPr>
          <w:rFonts w:cstheme="minorHAnsi"/>
          <w:i/>
          <w:szCs w:val="24"/>
        </w:rPr>
        <w:t xml:space="preserve">N </w:t>
      </w:r>
      <w:r w:rsidR="00FC75CB">
        <w:rPr>
          <w:rFonts w:cstheme="minorHAnsi"/>
          <w:szCs w:val="24"/>
        </w:rPr>
        <w:t>= 3,</w:t>
      </w:r>
      <w:r w:rsidR="000F2BFD">
        <w:rPr>
          <w:rFonts w:cstheme="minorHAnsi"/>
          <w:szCs w:val="24"/>
        </w:rPr>
        <w:t xml:space="preserve"> we write   </w:t>
      </w:r>
      <w:r w:rsidR="00FC75CB">
        <w:rPr>
          <w:rFonts w:cstheme="minorHAnsi"/>
          <w:szCs w:val="24"/>
        </w:rPr>
        <w:t xml:space="preserve"> </w:t>
      </w:r>
      <m:oMath>
        <m:r>
          <w:rPr>
            <w:rFonts w:ascii="Cambria Math" w:eastAsiaTheme="minorEastAsia" w:hAnsi="Cambria Math" w:cstheme="minorHAnsi"/>
            <w:szCs w:val="24"/>
          </w:rPr>
          <m:t>3×</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10</m:t>
            </m:r>
          </m:e>
          <m:sup>
            <m:r>
              <w:rPr>
                <w:rFonts w:ascii="Cambria Math" w:eastAsiaTheme="minorEastAsia" w:hAnsi="Cambria Math" w:cstheme="minorHAnsi"/>
                <w:szCs w:val="24"/>
              </w:rPr>
              <m:t>4</m:t>
            </m:r>
          </m:sup>
        </m:sSup>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acc>
              <m:accPr>
                <m:ctrlPr>
                  <w:rPr>
                    <w:rFonts w:ascii="Cambria Math" w:eastAsiaTheme="minorEastAsia" w:hAnsi="Cambria Math" w:cstheme="minorHAnsi"/>
                    <w:i/>
                    <w:szCs w:val="24"/>
                  </w:rPr>
                </m:ctrlPr>
              </m:accPr>
              <m:e>
                <m:r>
                  <w:rPr>
                    <w:rFonts w:ascii="Cambria Math" w:eastAsiaTheme="minorEastAsia" w:hAnsi="Cambria Math" w:cstheme="minorHAnsi"/>
                    <w:szCs w:val="24"/>
                  </w:rPr>
                  <m:t>P</m:t>
                </m:r>
              </m:e>
            </m:acc>
            <m:r>
              <w:rPr>
                <w:rFonts w:ascii="Cambria Math" w:eastAsiaTheme="minorEastAsia" w:hAnsi="Cambria Math" w:cstheme="minorHAnsi"/>
                <w:szCs w:val="24"/>
              </w:rPr>
              <m:t>+V</m:t>
            </m:r>
          </m:e>
          <m:sub>
            <m:r>
              <m:rPr>
                <m:nor/>
              </m:rPr>
              <w:rPr>
                <w:rFonts w:ascii="Cambria Math" w:eastAsiaTheme="minorEastAsia" w:hAnsi="Cambria Math" w:cstheme="minorHAnsi"/>
                <w:szCs w:val="24"/>
              </w:rPr>
              <m:t>C</m:t>
            </m:r>
          </m:sub>
        </m:sSub>
        <m:d>
          <m:dPr>
            <m:ctrlPr>
              <w:rPr>
                <w:rFonts w:ascii="Cambria Math" w:eastAsiaTheme="minorEastAsia" w:hAnsi="Cambria Math" w:cstheme="minorHAnsi"/>
                <w:i/>
                <w:szCs w:val="24"/>
              </w:rPr>
            </m:ctrlPr>
          </m:dPr>
          <m:e>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P</m:t>
                    </m:r>
                  </m:e>
                </m:acc>
              </m:e>
              <m:sub>
                <m:r>
                  <m:rPr>
                    <m:sty m:val="p"/>
                  </m:rPr>
                  <w:rPr>
                    <w:rFonts w:ascii="Cambria Math" w:eastAsiaTheme="minorEastAsia" w:hAnsi="Cambria Math" w:cstheme="minorHAnsi"/>
                    <w:szCs w:val="24"/>
                  </w:rPr>
                  <m:t>1</m:t>
                </m:r>
              </m:sub>
            </m:sSub>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P</m:t>
                    </m:r>
                  </m:e>
                </m:acc>
              </m:e>
              <m:sub>
                <m:r>
                  <m:rPr>
                    <m:sty m:val="p"/>
                  </m:rPr>
                  <w:rPr>
                    <w:rFonts w:ascii="Cambria Math" w:eastAsiaTheme="minorEastAsia" w:hAnsi="Cambria Math" w:cstheme="minorHAnsi"/>
                    <w:szCs w:val="24"/>
                  </w:rPr>
                  <m:t>2</m:t>
                </m:r>
              </m:sub>
            </m:sSub>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P</m:t>
                    </m:r>
                  </m:e>
                </m:acc>
              </m:e>
              <m:sub>
                <m:r>
                  <w:rPr>
                    <w:rFonts w:ascii="Cambria Math" w:eastAsiaTheme="minorEastAsia" w:hAnsi="Cambria Math" w:cstheme="minorHAnsi"/>
                    <w:szCs w:val="24"/>
                  </w:rPr>
                  <m:t>J</m:t>
                </m:r>
              </m:sub>
            </m:sSub>
          </m:e>
        </m:d>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eastAsiaTheme="minorEastAsia" w:hAnsi="Cambria Math" w:cstheme="minorHAnsi"/>
            <w:szCs w:val="24"/>
          </w:rPr>
          <m:t>P+</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C</m:t>
            </m:r>
          </m:sub>
        </m:sSub>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d>
          <m:dPr>
            <m:ctrlPr>
              <w:rPr>
                <w:rFonts w:ascii="Cambria Math" w:eastAsiaTheme="minorEastAsia" w:hAnsi="Cambria Math" w:cstheme="minorHAnsi"/>
                <w:i/>
                <w:szCs w:val="24"/>
              </w:rPr>
            </m:ctrlPr>
          </m:dPr>
          <m:e>
            <m:f>
              <m:fPr>
                <m:ctrlPr>
                  <w:rPr>
                    <w:rFonts w:ascii="Cambria Math" w:eastAsiaTheme="minorEastAsia" w:hAnsi="Cambria Math" w:cstheme="minorHAnsi"/>
                    <w:i/>
                    <w:szCs w:val="24"/>
                  </w:rPr>
                </m:ctrlPr>
              </m:fPr>
              <m:num>
                <m:r>
                  <w:rPr>
                    <w:rFonts w:ascii="Cambria Math" w:eastAsiaTheme="minorEastAsia" w:hAnsi="Cambria Math" w:cstheme="minorHAnsi"/>
                    <w:szCs w:val="24"/>
                  </w:rPr>
                  <m:t>β</m:t>
                </m:r>
              </m:num>
              <m:den>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α</m:t>
                    </m:r>
                  </m:e>
                  <m:sub>
                    <m:r>
                      <w:rPr>
                        <w:rFonts w:ascii="Cambria Math" w:eastAsiaTheme="minorEastAsia" w:hAnsi="Cambria Math" w:cstheme="minorHAnsi"/>
                        <w:szCs w:val="24"/>
                      </w:rPr>
                      <m:t>J+2</m:t>
                    </m:r>
                  </m:sub>
                </m:sSub>
              </m:den>
            </m:f>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m:t>
                </m:r>
              </m:sub>
            </m:sSub>
            <m:r>
              <w:rPr>
                <w:rFonts w:ascii="Cambria Math" w:eastAsiaTheme="minorEastAsia" w:hAnsi="Cambria Math" w:cstheme="minorHAnsi"/>
                <w:szCs w:val="24"/>
              </w:rPr>
              <m:t>+…+</m:t>
            </m:r>
            <m:f>
              <m:fPr>
                <m:ctrlPr>
                  <w:rPr>
                    <w:rFonts w:ascii="Cambria Math" w:hAnsi="Cambria Math" w:cs="Times New Roman"/>
                    <w:i/>
                    <w:szCs w:val="24"/>
                  </w:rPr>
                </m:ctrlPr>
              </m:fPr>
              <m:num>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β</m:t>
                    </m:r>
                  </m:e>
                  <m:sup>
                    <m:r>
                      <w:rPr>
                        <w:rFonts w:ascii="Cambria Math" w:eastAsiaTheme="minorEastAsia" w:hAnsi="Cambria Math" w:cstheme="minorHAnsi"/>
                        <w:szCs w:val="24"/>
                      </w:rPr>
                      <m:t>J</m:t>
                    </m:r>
                  </m:sup>
                </m:sSup>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J+2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3</m:t>
                    </m:r>
                  </m:sub>
                </m:sSub>
              </m:den>
            </m:f>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0</m:t>
                </m:r>
              </m:sub>
            </m:sSub>
          </m:e>
        </m:d>
        <m:r>
          <w:rPr>
            <w:rFonts w:ascii="Cambria Math" w:hAnsi="Cambria Math" w:cstheme="minorHAnsi"/>
            <w:szCs w:val="24"/>
          </w:rPr>
          <m:t>.</m:t>
        </m:r>
      </m:oMath>
      <w:r w:rsidR="00FC75CB">
        <w:rPr>
          <w:rFonts w:cstheme="minorHAnsi"/>
          <w:szCs w:val="24"/>
        </w:rPr>
        <w:t>As</w:t>
      </w:r>
      <w:proofErr w:type="spellStart"/>
      <w:r w:rsidR="00FC75CB">
        <w:rPr>
          <w:rFonts w:eastAsiaTheme="minorEastAsia" w:cstheme="minorHAnsi"/>
          <w:szCs w:val="24"/>
        </w:rPr>
        <w:t>suming</w:t>
      </w:r>
      <w:proofErr w:type="spellEnd"/>
      <w:r w:rsidR="00FC75CB">
        <w:rPr>
          <w:rFonts w:eastAsiaTheme="minorEastAsia" w:cstheme="minorHAnsi"/>
          <w:szCs w:val="24"/>
        </w:rPr>
        <w:t xml:space="preserve"> the identities </w:t>
      </w:r>
      <w:commentRangeStart w:id="28"/>
      <w:commentRangeStart w:id="29"/>
      <w:r w:rsidR="00FC75CB" w:rsidRPr="005A3371">
        <w:rPr>
          <w:rFonts w:ascii="Cambria" w:eastAsiaTheme="minorEastAsia" w:hAnsi="Cambria" w:cs="Times New Roman"/>
          <w:i/>
          <w:szCs w:val="24"/>
        </w:rPr>
        <w:t>α</w:t>
      </w:r>
      <w:r w:rsidR="00FC75CB" w:rsidRPr="005A3371">
        <w:rPr>
          <w:rFonts w:ascii="Cambria" w:eastAsiaTheme="minorEastAsia" w:hAnsi="Cambria" w:cs="Times New Roman"/>
          <w:szCs w:val="24"/>
          <w:vertAlign w:val="subscript"/>
        </w:rPr>
        <w:t>3</w:t>
      </w:r>
      <w:r w:rsidR="00FC75CB" w:rsidRPr="005A3371">
        <w:rPr>
          <w:rFonts w:ascii="Cambria" w:eastAsiaTheme="minorEastAsia" w:hAnsi="Cambria" w:cstheme="minorHAnsi"/>
          <w:szCs w:val="24"/>
        </w:rPr>
        <w:t xml:space="preserve"> = … </w:t>
      </w:r>
      <w:r w:rsidR="000F2BFD">
        <w:rPr>
          <w:rFonts w:ascii="Cambria" w:eastAsiaTheme="minorEastAsia" w:hAnsi="Cambria" w:cstheme="minorHAnsi"/>
          <w:szCs w:val="24"/>
        </w:rPr>
        <w:t xml:space="preserve">= </w:t>
      </w:r>
      <w:r w:rsidR="00FC75CB" w:rsidRPr="005A3371">
        <w:rPr>
          <w:rFonts w:ascii="Cambria" w:eastAsiaTheme="minorEastAsia" w:hAnsi="Cambria" w:cs="Times New Roman"/>
          <w:i/>
          <w:szCs w:val="24"/>
        </w:rPr>
        <w:t>α</w:t>
      </w:r>
      <w:r w:rsidR="00FC75CB">
        <w:rPr>
          <w:rFonts w:ascii="Cambria" w:eastAsiaTheme="minorEastAsia" w:hAnsi="Cambria" w:cs="Times New Roman"/>
          <w:i/>
          <w:szCs w:val="24"/>
          <w:vertAlign w:val="subscript"/>
        </w:rPr>
        <w:t>J</w:t>
      </w:r>
      <w:r w:rsidR="00AF4E2B">
        <w:rPr>
          <w:rFonts w:ascii="Cambria" w:eastAsiaTheme="minorEastAsia" w:hAnsi="Cambria" w:cs="Times New Roman"/>
          <w:szCs w:val="24"/>
          <w:vertAlign w:val="subscript"/>
        </w:rPr>
        <w:t>+2</w:t>
      </w:r>
      <w:r w:rsidR="00FC75CB" w:rsidRPr="005A3371">
        <w:rPr>
          <w:rFonts w:ascii="Cambria" w:eastAsiaTheme="minorEastAsia" w:hAnsi="Cambria" w:cstheme="minorHAnsi"/>
          <w:szCs w:val="24"/>
        </w:rPr>
        <w:t xml:space="preserve"> = </w:t>
      </w:r>
      <w:r w:rsidR="00FC75CB" w:rsidRPr="005A3371">
        <w:rPr>
          <w:rFonts w:ascii="Cambria" w:eastAsiaTheme="minorEastAsia" w:hAnsi="Cambria" w:cs="Times New Roman"/>
          <w:i/>
          <w:szCs w:val="24"/>
        </w:rPr>
        <w:t>β</w:t>
      </w:r>
      <w:r w:rsidR="00FC75CB" w:rsidRPr="005A3371">
        <w:rPr>
          <w:rFonts w:ascii="Cambria" w:eastAsiaTheme="minorEastAsia" w:hAnsi="Cambria" w:cs="Times New Roman"/>
          <w:szCs w:val="24"/>
          <w:vertAlign w:val="subscript"/>
        </w:rPr>
        <w:t>1</w:t>
      </w:r>
      <w:r w:rsidR="00FC75CB">
        <w:rPr>
          <w:rFonts w:eastAsiaTheme="minorEastAsia" w:cstheme="minorHAnsi"/>
          <w:szCs w:val="24"/>
        </w:rPr>
        <w:t xml:space="preserve"> </w:t>
      </w:r>
      <w:commentRangeEnd w:id="28"/>
      <w:commentRangeEnd w:id="29"/>
      <w:r w:rsidR="00802CCE">
        <w:rPr>
          <w:rFonts w:eastAsiaTheme="minorEastAsia" w:cstheme="minorHAnsi"/>
          <w:szCs w:val="24"/>
        </w:rPr>
        <w:t xml:space="preserve">(for a simple phosphorylation chain) </w:t>
      </w:r>
      <w:r w:rsidR="00802CCE">
        <w:rPr>
          <w:rStyle w:val="CommentReference"/>
        </w:rPr>
        <w:commentReference w:id="28"/>
      </w:r>
      <w:r w:rsidR="000F2BFD">
        <w:rPr>
          <w:rStyle w:val="CommentReference"/>
        </w:rPr>
        <w:commentReference w:id="29"/>
      </w:r>
      <w:r w:rsidR="00FC75CB">
        <w:rPr>
          <w:rFonts w:eastAsiaTheme="minorEastAsia" w:cstheme="minorHAnsi"/>
          <w:szCs w:val="24"/>
        </w:rPr>
        <w:t>and</w:t>
      </w:r>
      <w:r w:rsidR="00FC75CB" w:rsidRPr="00F64F97">
        <w:rPr>
          <w:rFonts w:eastAsiaTheme="minorEastAsia" w:cstheme="minorHAnsi"/>
          <w:szCs w:val="24"/>
        </w:rPr>
        <w:t xml:space="preserve"> </w:t>
      </w: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β</m:t>
            </m:r>
          </m:num>
          <m:den>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α</m:t>
                </m:r>
              </m:e>
              <m:sub>
                <m:r>
                  <w:rPr>
                    <w:rFonts w:ascii="Cambria Math" w:eastAsiaTheme="minorEastAsia" w:hAnsi="Cambria Math" w:cstheme="minorHAnsi"/>
                    <w:szCs w:val="24"/>
                  </w:rPr>
                  <m:t>J+2</m:t>
                </m:r>
              </m:sub>
            </m:sSub>
          </m:den>
        </m:f>
        <m:r>
          <w:rPr>
            <w:rFonts w:ascii="Cambria Math" w:eastAsiaTheme="minorEastAsia" w:hAnsi="Cambria Math" w:cstheme="minorHAnsi"/>
            <w:szCs w:val="24"/>
          </w:rPr>
          <m:t>=</m:t>
        </m:r>
        <m:f>
          <m:fPr>
            <m:ctrlPr>
              <w:rPr>
                <w:rFonts w:ascii="Cambria Math" w:eastAsiaTheme="minorEastAsia" w:hAnsi="Cambria Math" w:cstheme="minorHAnsi"/>
                <w:i/>
                <w:szCs w:val="24"/>
              </w:rPr>
            </m:ctrlPr>
          </m:fPr>
          <m:num>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num>
          <m:den>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C</m:t>
                </m:r>
              </m:sub>
            </m:sSub>
          </m:den>
        </m:f>
      </m:oMath>
      <w:r w:rsidR="00FC75CB">
        <w:rPr>
          <w:rFonts w:eastAsiaTheme="minorEastAsia" w:cstheme="minorHAnsi"/>
          <w:szCs w:val="24"/>
        </w:rPr>
        <w:t xml:space="preserve"> (the conservation law </w:t>
      </w:r>
      <w:r w:rsidR="000F2BFD">
        <w:rPr>
          <w:rFonts w:eastAsiaTheme="minorEastAsia" w:cstheme="minorHAnsi"/>
          <w:szCs w:val="24"/>
        </w:rPr>
        <w:t>for</w:t>
      </w:r>
      <w:r w:rsidR="00FC75CB">
        <w:rPr>
          <w:rFonts w:eastAsiaTheme="minorEastAsia" w:cstheme="minorHAnsi"/>
          <w:szCs w:val="24"/>
        </w:rPr>
        <w:t xml:space="preserve"> nuclear transport mentioned before, with </w:t>
      </w:r>
      <m:oMath>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α</m:t>
            </m:r>
          </m:e>
          <m:sub>
            <m:r>
              <w:rPr>
                <w:rFonts w:ascii="Cambria Math" w:eastAsiaTheme="minorEastAsia" w:hAnsi="Cambria Math" w:cstheme="minorHAnsi"/>
                <w:szCs w:val="24"/>
              </w:rPr>
              <m:t>3</m:t>
            </m:r>
          </m:sub>
        </m:sSub>
      </m:oMath>
      <w:r w:rsidR="00FC75CB">
        <w:rPr>
          <w:rFonts w:eastAsiaTheme="minorEastAsia" w:cstheme="minorHAnsi"/>
          <w:szCs w:val="24"/>
        </w:rPr>
        <w:t xml:space="preserve"> replaced by </w:t>
      </w:r>
      <m:oMath>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α</m:t>
            </m:r>
          </m:e>
          <m:sub>
            <m:r>
              <w:rPr>
                <w:rFonts w:ascii="Cambria Math" w:eastAsiaTheme="minorEastAsia" w:hAnsi="Cambria Math" w:cstheme="minorHAnsi"/>
                <w:szCs w:val="24"/>
              </w:rPr>
              <m:t>J+2</m:t>
            </m:r>
          </m:sub>
        </m:sSub>
      </m:oMath>
      <w:r w:rsidR="00FC75CB">
        <w:rPr>
          <w:rFonts w:eastAsiaTheme="minorEastAsia" w:cstheme="minorHAnsi"/>
          <w:szCs w:val="24"/>
        </w:rPr>
        <w:t xml:space="preserve">), </w:t>
      </w:r>
      <w:r w:rsidR="000F2BFD">
        <w:rPr>
          <w:rFonts w:eastAsiaTheme="minorEastAsia" w:cstheme="minorHAnsi"/>
          <w:szCs w:val="24"/>
        </w:rPr>
        <w:t xml:space="preserve">we rewrite </w:t>
      </w:r>
      <w:r w:rsidR="00FC75CB">
        <w:rPr>
          <w:rFonts w:eastAsiaTheme="minorEastAsia" w:cstheme="minorHAnsi"/>
          <w:szCs w:val="24"/>
        </w:rPr>
        <w:t xml:space="preserve">the relation above </w:t>
      </w:r>
      <w:r w:rsidR="000F2BFD">
        <w:rPr>
          <w:rFonts w:eastAsiaTheme="minorEastAsia" w:cstheme="minorHAnsi"/>
          <w:szCs w:val="24"/>
        </w:rPr>
        <w:t>as</w:t>
      </w:r>
      <w:r w:rsidR="00FC75CB">
        <w:rPr>
          <w:rFonts w:eastAsiaTheme="minorEastAsia" w:cstheme="minorHAnsi"/>
          <w:szCs w:val="24"/>
        </w:rPr>
        <w:t xml:space="preserve"> </w:t>
      </w:r>
      <m:oMath>
        <m:r>
          <w:rPr>
            <w:rFonts w:ascii="Cambria Math" w:eastAsiaTheme="minorEastAsia" w:hAnsi="Cambria Math" w:cstheme="minorHAnsi"/>
            <w:szCs w:val="24"/>
          </w:rPr>
          <m:t>3×</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10</m:t>
            </m:r>
          </m:e>
          <m:sup>
            <m:r>
              <w:rPr>
                <w:rFonts w:ascii="Cambria Math" w:eastAsiaTheme="minorEastAsia" w:hAnsi="Cambria Math" w:cstheme="minorHAnsi"/>
                <w:szCs w:val="24"/>
              </w:rPr>
              <m:t>4</m:t>
            </m:r>
          </m:sup>
        </m:sSup>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d>
          <m:dPr>
            <m:ctrlPr>
              <w:rPr>
                <w:rFonts w:ascii="Cambria Math" w:eastAsiaTheme="minorEastAsia" w:hAnsi="Cambria Math" w:cstheme="minorHAnsi"/>
                <w:i/>
                <w:szCs w:val="24"/>
              </w:rPr>
            </m:ctrlPr>
          </m:dPr>
          <m:e>
            <m:r>
              <w:rPr>
                <w:rFonts w:ascii="Cambria Math" w:eastAsiaTheme="minorEastAsia" w:hAnsi="Cambria Math" w:cstheme="minorHAnsi"/>
                <w:szCs w:val="24"/>
              </w:rPr>
              <m:t>P+</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m:t>
                </m:r>
              </m:sub>
            </m:sSub>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1</m:t>
                </m:r>
              </m:sub>
            </m:sSub>
          </m:e>
        </m:d>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nor/>
              </m:rPr>
              <w:rPr>
                <w:rFonts w:ascii="Cambria Math" w:eastAsiaTheme="minorEastAsia" w:hAnsi="Cambria Math" w:cstheme="minorHAnsi"/>
                <w:szCs w:val="24"/>
              </w:rPr>
              <m:t>N</m:t>
            </m:r>
          </m:sub>
        </m:sSub>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m:rPr>
                <m:sty m:val="p"/>
              </m:rPr>
              <w:rPr>
                <w:rFonts w:ascii="Cambria Math" w:eastAsiaTheme="minorEastAsia" w:hAnsi="Cambria Math" w:cstheme="minorHAnsi"/>
                <w:szCs w:val="24"/>
              </w:rPr>
              <m:t>tot</m:t>
            </m:r>
          </m:sub>
        </m:sSub>
      </m:oMath>
      <w:r w:rsidR="00FC75CB">
        <w:rPr>
          <w:rFonts w:eastAsiaTheme="minorEastAsia" w:cstheme="minorHAnsi"/>
          <w:szCs w:val="24"/>
        </w:rPr>
        <w:t>.</w:t>
      </w:r>
      <w:r w:rsidR="00FE72AA">
        <w:rPr>
          <w:rFonts w:eastAsiaTheme="minorEastAsia" w:cstheme="minorHAnsi"/>
          <w:szCs w:val="24"/>
        </w:rPr>
        <w:t xml:space="preserve"> </w:t>
      </w:r>
      <w:r w:rsidR="00D3182C">
        <w:rPr>
          <w:rFonts w:eastAsiaTheme="minorEastAsia" w:cstheme="minorHAnsi"/>
          <w:szCs w:val="24"/>
        </w:rPr>
        <w:t xml:space="preserve">(When there is no chance of misunderstanding, we write </w:t>
      </w:r>
      <w:proofErr w:type="spellStart"/>
      <w:r w:rsidR="00D3182C" w:rsidRPr="00D3182C">
        <w:rPr>
          <w:rFonts w:ascii="Cambria" w:eastAsiaTheme="minorEastAsia" w:hAnsi="Cambria" w:cstheme="minorHAnsi"/>
          <w:i/>
          <w:szCs w:val="24"/>
        </w:rPr>
        <w:t>P</w:t>
      </w:r>
      <w:r w:rsidR="00D3182C" w:rsidRPr="00D3182C">
        <w:rPr>
          <w:rFonts w:ascii="Cambria" w:eastAsiaTheme="minorEastAsia" w:hAnsi="Cambria" w:cstheme="minorHAnsi"/>
          <w:szCs w:val="24"/>
          <w:vertAlign w:val="subscript"/>
        </w:rPr>
        <w:t>tot</w:t>
      </w:r>
      <w:proofErr w:type="spellEnd"/>
      <w:r w:rsidR="00D3182C">
        <w:rPr>
          <w:rFonts w:eastAsiaTheme="minorEastAsia" w:cstheme="minorHAnsi"/>
          <w:szCs w:val="24"/>
        </w:rPr>
        <w:t xml:space="preserve"> for </w:t>
      </w:r>
      <m:oMath>
        <m:func>
          <m:funcPr>
            <m:ctrlPr>
              <w:rPr>
                <w:rFonts w:ascii="Cambria Math" w:eastAsiaTheme="minorEastAsia" w:hAnsi="Cambria Math" w:cstheme="minorHAnsi"/>
                <w:i/>
                <w:szCs w:val="24"/>
              </w:rPr>
            </m:ctrlPr>
          </m:funcPr>
          <m:fName>
            <m:limLow>
              <m:limLowPr>
                <m:ctrlPr>
                  <w:rPr>
                    <w:rFonts w:ascii="Cambria Math" w:eastAsiaTheme="minorEastAsia" w:hAnsi="Cambria Math" w:cstheme="minorHAnsi"/>
                    <w:i/>
                    <w:szCs w:val="24"/>
                  </w:rPr>
                </m:ctrlPr>
              </m:limLowPr>
              <m:e>
                <m:r>
                  <m:rPr>
                    <m:sty m:val="p"/>
                  </m:rPr>
                  <w:rPr>
                    <w:rFonts w:ascii="Cambria Math" w:hAnsi="Cambria Math" w:cstheme="minorHAnsi"/>
                    <w:szCs w:val="24"/>
                  </w:rPr>
                  <m:t>max</m:t>
                </m:r>
              </m:e>
              <m:lim>
                <m:r>
                  <w:rPr>
                    <w:rFonts w:ascii="Cambria Math" w:eastAsiaTheme="minorEastAsia" w:hAnsi="Cambria Math" w:cstheme="minorHAnsi"/>
                    <w:szCs w:val="24"/>
                  </w:rPr>
                  <m:t>t</m:t>
                </m:r>
              </m:lim>
            </m:limLow>
          </m:fName>
          <m:e>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m:rPr>
                    <m:nor/>
                  </m:rPr>
                  <w:rPr>
                    <w:rFonts w:ascii="Cambria Math" w:eastAsiaTheme="minorEastAsia" w:hAnsi="Cambria Math" w:cstheme="minorHAnsi"/>
                    <w:szCs w:val="24"/>
                  </w:rPr>
                  <m:t>tot</m:t>
                </m:r>
              </m:sub>
            </m:sSub>
            <m:r>
              <w:rPr>
                <w:rFonts w:ascii="Cambria Math" w:eastAsiaTheme="minorEastAsia" w:hAnsi="Cambria Math" w:cstheme="minorHAnsi"/>
                <w:szCs w:val="24"/>
              </w:rPr>
              <m:t>(t)</m:t>
            </m:r>
          </m:e>
        </m:func>
      </m:oMath>
      <w:r w:rsidR="00D3182C">
        <w:rPr>
          <w:rFonts w:eastAsiaTheme="minorEastAsia" w:cstheme="minorHAnsi"/>
          <w:szCs w:val="24"/>
        </w:rPr>
        <w:t xml:space="preserve">.) </w:t>
      </w:r>
      <w:r w:rsidR="00B115EF">
        <w:rPr>
          <w:rFonts w:cstheme="minorHAnsi"/>
          <w:szCs w:val="24"/>
        </w:rPr>
        <w:t xml:space="preserve">So, in this case </w:t>
      </w:r>
      <w:r w:rsidR="00150E74">
        <w:rPr>
          <w:rFonts w:cstheme="minorHAnsi"/>
          <w:szCs w:val="24"/>
        </w:rPr>
        <w:t xml:space="preserve">we might estimate that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00150E74">
        <w:rPr>
          <w:rFonts w:cstheme="minorHAnsi"/>
          <w:szCs w:val="24"/>
        </w:rPr>
        <w:t xml:space="preserve"> = 100 </w:t>
      </w:r>
      <w:proofErr w:type="spellStart"/>
      <w:r w:rsidR="00150E74">
        <w:rPr>
          <w:rFonts w:cstheme="minorHAnsi"/>
          <w:szCs w:val="24"/>
        </w:rPr>
        <w:t>nM</w:t>
      </w:r>
      <w:proofErr w:type="spellEnd"/>
      <w:r w:rsidR="00150E74">
        <w:rPr>
          <w:rFonts w:cstheme="minorHAnsi"/>
          <w:szCs w:val="24"/>
        </w:rPr>
        <w:t>/</w:t>
      </w:r>
      <w:r w:rsidR="004663E0">
        <w:rPr>
          <w:rFonts w:cstheme="minorHAnsi"/>
          <w:szCs w:val="24"/>
        </w:rPr>
        <w:t>54</w:t>
      </w:r>
      <w:r w:rsidR="00B033B8">
        <w:rPr>
          <w:rFonts w:cstheme="minorHAnsi"/>
          <w:szCs w:val="24"/>
        </w:rPr>
        <w:t>0</w:t>
      </w:r>
      <w:r w:rsidR="00150E74">
        <w:rPr>
          <w:rFonts w:cstheme="minorHAnsi"/>
          <w:szCs w:val="24"/>
        </w:rPr>
        <w:t xml:space="preserve"> </w:t>
      </w:r>
      <w:r w:rsidR="005957E1">
        <w:rPr>
          <w:rFonts w:cstheme="minorHAnsi"/>
          <w:szCs w:val="24"/>
        </w:rPr>
        <w:t>≈</w:t>
      </w:r>
      <w:r w:rsidR="00150E74">
        <w:rPr>
          <w:rFonts w:cstheme="minorHAnsi"/>
          <w:szCs w:val="24"/>
        </w:rPr>
        <w:t xml:space="preserve"> </w:t>
      </w:r>
      <w:r w:rsidR="00B033B8">
        <w:rPr>
          <w:rFonts w:cstheme="minorHAnsi"/>
          <w:szCs w:val="24"/>
        </w:rPr>
        <w:t>0.</w:t>
      </w:r>
      <w:r w:rsidR="004663E0">
        <w:rPr>
          <w:rFonts w:cstheme="minorHAnsi"/>
          <w:szCs w:val="24"/>
        </w:rPr>
        <w:t>2</w:t>
      </w:r>
      <w:r w:rsidR="00150E74">
        <w:rPr>
          <w:rFonts w:cstheme="minorHAnsi"/>
          <w:szCs w:val="24"/>
        </w:rPr>
        <w:t xml:space="preserve"> </w:t>
      </w:r>
      <w:proofErr w:type="spellStart"/>
      <w:r w:rsidR="00150E74">
        <w:rPr>
          <w:rFonts w:cstheme="minorHAnsi"/>
          <w:szCs w:val="24"/>
        </w:rPr>
        <w:t>nM</w:t>
      </w:r>
      <w:proofErr w:type="spellEnd"/>
      <w:r w:rsidR="00150E74">
        <w:rPr>
          <w:rFonts w:cstheme="minorHAnsi"/>
          <w:szCs w:val="24"/>
        </w:rPr>
        <w:t>. However, ‘</w:t>
      </w:r>
      <w:proofErr w:type="spellStart"/>
      <w:r w:rsidR="00150E74" w:rsidRPr="002639A8">
        <w:rPr>
          <w:rFonts w:ascii="Times New Roman" w:hAnsi="Times New Roman" w:cs="Times New Roman"/>
          <w:i/>
          <w:szCs w:val="24"/>
        </w:rPr>
        <w:t>P</w:t>
      </w:r>
      <w:r w:rsidR="00150E74" w:rsidRPr="002639A8">
        <w:rPr>
          <w:rFonts w:ascii="Times New Roman" w:hAnsi="Times New Roman" w:cs="Times New Roman"/>
          <w:szCs w:val="24"/>
          <w:vertAlign w:val="subscript"/>
        </w:rPr>
        <w:t>tot</w:t>
      </w:r>
      <w:proofErr w:type="spellEnd"/>
      <w:r w:rsidR="00150E74">
        <w:rPr>
          <w:rFonts w:cstheme="minorHAnsi"/>
          <w:szCs w:val="24"/>
        </w:rPr>
        <w:t xml:space="preserve">’ includes </w:t>
      </w:r>
      <w:r w:rsidR="00150E74" w:rsidRPr="00150E74">
        <w:rPr>
          <w:rFonts w:cstheme="minorHAnsi"/>
          <w:i/>
          <w:szCs w:val="24"/>
        </w:rPr>
        <w:t>P</w:t>
      </w:r>
      <w:r w:rsidR="006435CD">
        <w:rPr>
          <w:rFonts w:cstheme="minorHAnsi"/>
          <w:i/>
          <w:szCs w:val="24"/>
        </w:rPr>
        <w:t>er</w:t>
      </w:r>
      <w:r w:rsidR="00150E74">
        <w:rPr>
          <w:rFonts w:cstheme="minorHAnsi"/>
          <w:szCs w:val="24"/>
        </w:rPr>
        <w:t xml:space="preserve"> mRNA species as well as PER protein species. </w:t>
      </w:r>
      <w:r w:rsidR="000F2BFD">
        <w:rPr>
          <w:rFonts w:cstheme="minorHAnsi"/>
          <w:szCs w:val="24"/>
        </w:rPr>
        <w:t xml:space="preserve">So </w:t>
      </w:r>
      <w:r w:rsidR="00150E74">
        <w:rPr>
          <w:rFonts w:cstheme="minorHAnsi"/>
          <w:szCs w:val="24"/>
        </w:rPr>
        <w:t xml:space="preserve">a better estimate of </w:t>
      </w:r>
      <w:proofErr w:type="spellStart"/>
      <w:r w:rsidR="00150E74" w:rsidRPr="002639A8">
        <w:rPr>
          <w:rFonts w:ascii="Times New Roman" w:hAnsi="Times New Roman" w:cs="Times New Roman"/>
          <w:i/>
          <w:szCs w:val="24"/>
        </w:rPr>
        <w:t>P</w:t>
      </w:r>
      <w:r w:rsidR="00150E74" w:rsidRPr="002639A8">
        <w:rPr>
          <w:rFonts w:ascii="Times New Roman" w:hAnsi="Times New Roman" w:cs="Times New Roman"/>
          <w:szCs w:val="24"/>
          <w:vertAlign w:val="subscript"/>
        </w:rPr>
        <w:t>tot</w:t>
      </w:r>
      <w:proofErr w:type="spellEnd"/>
      <w:r w:rsidR="00150E74">
        <w:rPr>
          <w:rFonts w:ascii="Times New Roman" w:hAnsi="Times New Roman" w:cs="Times New Roman"/>
          <w:szCs w:val="24"/>
          <w:vertAlign w:val="subscript"/>
        </w:rPr>
        <w:t xml:space="preserve"> </w:t>
      </w:r>
      <w:r w:rsidR="00150E74">
        <w:rPr>
          <w:rFonts w:cstheme="minorHAnsi"/>
          <w:szCs w:val="24"/>
        </w:rPr>
        <w:t>might be ‘</w:t>
      </w:r>
      <w:r w:rsidR="00AD0EB9">
        <w:rPr>
          <w:rFonts w:cstheme="minorHAnsi"/>
          <w:szCs w:val="24"/>
        </w:rPr>
        <w:t>3</w:t>
      </w:r>
      <w:commentRangeStart w:id="30"/>
      <w:r w:rsidR="00B033B8">
        <w:rPr>
          <w:rFonts w:cstheme="minorHAnsi"/>
          <w:szCs w:val="24"/>
        </w:rPr>
        <w:t>00</w:t>
      </w:r>
      <w:commentRangeEnd w:id="30"/>
      <w:r w:rsidR="00473AC7">
        <w:rPr>
          <w:rStyle w:val="CommentReference"/>
        </w:rPr>
        <w:commentReference w:id="30"/>
      </w:r>
      <w:r w:rsidR="00150E74">
        <w:rPr>
          <w:rFonts w:cstheme="minorHAnsi"/>
          <w:szCs w:val="24"/>
        </w:rPr>
        <w:t xml:space="preserve">’, in which case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hAnsi="Cambria Math" w:cstheme="minorHAnsi"/>
            <w:szCs w:val="24"/>
          </w:rPr>
          <m:t xml:space="preserve"> </m:t>
        </m:r>
      </m:oMath>
      <w:r w:rsidR="005957E1">
        <w:rPr>
          <w:rFonts w:cstheme="minorHAnsi"/>
          <w:szCs w:val="24"/>
        </w:rPr>
        <w:t>≈</w:t>
      </w:r>
      <w:r w:rsidR="00150E74">
        <w:rPr>
          <w:rFonts w:cstheme="minorHAnsi"/>
          <w:szCs w:val="24"/>
        </w:rPr>
        <w:t xml:space="preserve"> </w:t>
      </w:r>
      <w:r w:rsidR="00B033B8">
        <w:rPr>
          <w:rFonts w:cstheme="minorHAnsi"/>
          <w:szCs w:val="24"/>
        </w:rPr>
        <w:t>0.</w:t>
      </w:r>
      <w:r w:rsidR="00AD0EB9">
        <w:rPr>
          <w:rFonts w:cstheme="minorHAnsi"/>
          <w:szCs w:val="24"/>
        </w:rPr>
        <w:t>33</w:t>
      </w:r>
      <w:r w:rsidR="00B033B8">
        <w:rPr>
          <w:rFonts w:cstheme="minorHAnsi"/>
          <w:szCs w:val="24"/>
        </w:rPr>
        <w:t xml:space="preserve"> </w:t>
      </w:r>
      <w:proofErr w:type="spellStart"/>
      <w:r w:rsidR="00B033B8">
        <w:rPr>
          <w:rFonts w:cstheme="minorHAnsi"/>
          <w:szCs w:val="24"/>
        </w:rPr>
        <w:t>nM</w:t>
      </w:r>
      <w:proofErr w:type="spellEnd"/>
      <w:r w:rsidR="00B033B8">
        <w:rPr>
          <w:rFonts w:cstheme="minorHAnsi"/>
          <w:szCs w:val="24"/>
        </w:rPr>
        <w:t>,</w:t>
      </w:r>
      <w:r w:rsidR="00150E74">
        <w:rPr>
          <w:rFonts w:cstheme="minorHAnsi"/>
          <w:szCs w:val="24"/>
        </w:rPr>
        <w:t xml:space="preserve"> </w:t>
      </w:r>
      <w:r w:rsidR="00B033B8">
        <w:rPr>
          <w:rFonts w:cstheme="minorHAnsi"/>
          <w:szCs w:val="24"/>
        </w:rPr>
        <w:t xml:space="preserve">which is still </w:t>
      </w:r>
      <w:r w:rsidR="00AD0EB9">
        <w:rPr>
          <w:rFonts w:cstheme="minorHAnsi"/>
          <w:szCs w:val="24"/>
        </w:rPr>
        <w:t>3</w:t>
      </w:r>
      <w:r w:rsidR="000F2BFD">
        <w:rPr>
          <w:rFonts w:cstheme="minorHAnsi"/>
          <w:szCs w:val="24"/>
        </w:rPr>
        <w:t>0-fold</w:t>
      </w:r>
      <w:r w:rsidR="00B033B8">
        <w:rPr>
          <w:rFonts w:cstheme="minorHAnsi"/>
          <w:szCs w:val="24"/>
        </w:rPr>
        <w:t xml:space="preserve"> smaller than our estimate of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hAnsi="Cambria Math" w:cstheme="minorHAnsi"/>
            <w:szCs w:val="24"/>
          </w:rPr>
          <m:t>=</m:t>
        </m:r>
      </m:oMath>
      <w:r w:rsidR="00B033B8">
        <w:rPr>
          <w:rFonts w:cstheme="minorHAnsi"/>
          <w:szCs w:val="24"/>
        </w:rPr>
        <w:t xml:space="preserve"> </w:t>
      </w:r>
      <w:r w:rsidR="0082644A">
        <w:rPr>
          <w:rFonts w:cstheme="minorHAnsi"/>
          <w:szCs w:val="24"/>
        </w:rPr>
        <w:t>1</w:t>
      </w:r>
      <w:r w:rsidR="00B033B8">
        <w:rPr>
          <w:rFonts w:cstheme="minorHAnsi"/>
          <w:szCs w:val="24"/>
        </w:rPr>
        <w:t xml:space="preserve">0 </w:t>
      </w:r>
      <w:proofErr w:type="spellStart"/>
      <w:r w:rsidR="00B033B8">
        <w:rPr>
          <w:rFonts w:cstheme="minorHAnsi"/>
          <w:szCs w:val="24"/>
        </w:rPr>
        <w:t>nM</w:t>
      </w:r>
      <w:proofErr w:type="spellEnd"/>
      <w:r w:rsidR="00B033B8">
        <w:rPr>
          <w:rFonts w:cstheme="minorHAnsi"/>
          <w:szCs w:val="24"/>
        </w:rPr>
        <w:t xml:space="preserve"> for the binding of PER to BMAL. Furthermore, in this case</w:t>
      </w:r>
      <w:r w:rsidR="00150E74">
        <w:rPr>
          <w:rFonts w:cstheme="minorHAnsi"/>
          <w:szCs w:val="24"/>
        </w:rPr>
        <w:t xml:space="preserve">, we estimate </w:t>
      </w:r>
      <w:commentRangeStart w:id="31"/>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A</m:t>
                </m:r>
              </m:e>
            </m:acc>
          </m:e>
          <m:sub>
            <m:r>
              <m:rPr>
                <m:nor/>
              </m:rPr>
              <w:rPr>
                <w:rFonts w:ascii="Cambria Math" w:hAnsi="Cambria Math" w:cstheme="minorHAnsi"/>
                <w:szCs w:val="24"/>
              </w:rPr>
              <m:t>T</m:t>
            </m:r>
          </m:sub>
        </m:sSub>
        <m:r>
          <w:rPr>
            <w:rFonts w:ascii="Cambria Math" w:hAnsi="Cambria Math" w:cstheme="minorHAnsi"/>
            <w:szCs w:val="24"/>
          </w:rPr>
          <m:t xml:space="preserve"> </m:t>
        </m:r>
      </m:oMath>
      <w:r w:rsidR="00150E74">
        <w:rPr>
          <w:rFonts w:cstheme="minorHAnsi"/>
          <w:szCs w:val="24"/>
        </w:rPr>
        <w:t>= 1</w:t>
      </w:r>
      <w:r w:rsidR="00AD0EB9">
        <w:rPr>
          <w:rFonts w:cstheme="minorHAnsi"/>
          <w:szCs w:val="24"/>
        </w:rPr>
        <w:t>3</w:t>
      </w:r>
      <w:r w:rsidR="00150E74">
        <w:rPr>
          <w:rFonts w:cstheme="minorHAnsi"/>
          <w:szCs w:val="24"/>
        </w:rPr>
        <w:t xml:space="preserve"> </w:t>
      </w:r>
      <w:proofErr w:type="spellStart"/>
      <w:r w:rsidR="00150E74">
        <w:rPr>
          <w:rFonts w:cstheme="minorHAnsi"/>
          <w:szCs w:val="24"/>
        </w:rPr>
        <w:t>nM</w:t>
      </w:r>
      <w:proofErr w:type="spellEnd"/>
      <w:r w:rsidR="00150E74">
        <w:rPr>
          <w:rFonts w:cstheme="minorHAnsi"/>
          <w:szCs w:val="24"/>
        </w:rPr>
        <w:t xml:space="preserve"> </w:t>
      </w:r>
      <w:commentRangeEnd w:id="31"/>
      <w:r w:rsidR="002B3C2D">
        <w:rPr>
          <w:rStyle w:val="CommentReference"/>
        </w:rPr>
        <w:commentReference w:id="31"/>
      </w:r>
      <w:r w:rsidR="00150E74">
        <w:rPr>
          <w:rFonts w:cstheme="minorHAnsi"/>
          <w:szCs w:val="24"/>
        </w:rPr>
        <w:t>(</w:t>
      </w:r>
      <w:r w:rsidR="00AD0EB9">
        <w:rPr>
          <w:rFonts w:cstheme="minorHAnsi"/>
          <w:szCs w:val="24"/>
        </w:rPr>
        <w:t>4</w:t>
      </w:r>
      <w:r w:rsidR="00150E74">
        <w:rPr>
          <w:rFonts w:cstheme="minorHAnsi"/>
          <w:szCs w:val="24"/>
        </w:rPr>
        <w:t xml:space="preserve">000 molecules in a nucleus of volume 500 </w:t>
      </w:r>
      <w:proofErr w:type="spellStart"/>
      <w:r w:rsidR="00150E74">
        <w:rPr>
          <w:rFonts w:cstheme="minorHAnsi"/>
          <w:szCs w:val="24"/>
        </w:rPr>
        <w:t>fL</w:t>
      </w:r>
      <w:proofErr w:type="spellEnd"/>
      <w:r w:rsidR="00B033B8">
        <w:rPr>
          <w:rFonts w:cstheme="minorHAnsi"/>
          <w:szCs w:val="24"/>
        </w:rPr>
        <w:t>), which is</w:t>
      </w:r>
      <w:r w:rsidR="00150E74">
        <w:rPr>
          <w:rFonts w:cstheme="minorHAnsi"/>
          <w:szCs w:val="24"/>
        </w:rPr>
        <w:t xml:space="preserve"> perhaps too small compared to the observed number</w:t>
      </w:r>
      <w:r w:rsidR="00B033B8">
        <w:rPr>
          <w:rFonts w:cstheme="minorHAnsi"/>
          <w:szCs w:val="24"/>
        </w:rPr>
        <w:t xml:space="preserve"> of ~25,000 BMAL molecules.</w:t>
      </w:r>
    </w:p>
    <w:p w14:paraId="3B56C51A" w14:textId="5E16C91F" w:rsidR="00B84BFC" w:rsidRPr="00F64F97" w:rsidRDefault="0044041B" w:rsidP="00626F7A">
      <w:pPr>
        <w:spacing w:after="120"/>
        <w:jc w:val="both"/>
        <w:rPr>
          <w:rFonts w:eastAsiaTheme="minorEastAsia" w:cstheme="minorHAnsi"/>
        </w:rPr>
      </w:pPr>
      <w:r w:rsidRPr="00F64F97">
        <w:rPr>
          <w:rFonts w:eastAsiaTheme="minorEastAsia" w:cstheme="minorHAnsi"/>
          <w:u w:val="single"/>
        </w:rPr>
        <w:t>Saturating degradation of nuclear PER</w:t>
      </w:r>
      <w:r w:rsidR="002E4737" w:rsidRPr="00F64F97">
        <w:rPr>
          <w:rFonts w:eastAsiaTheme="minorEastAsia" w:cstheme="minorHAnsi"/>
        </w:rPr>
        <w:t>.</w:t>
      </w:r>
      <w:r w:rsidRPr="00F64F97">
        <w:rPr>
          <w:rFonts w:eastAsiaTheme="minorEastAsia" w:cstheme="minorHAnsi"/>
        </w:rPr>
        <w:t xml:space="preserve"> </w:t>
      </w:r>
      <w:r w:rsidR="003E73E6" w:rsidRPr="00F64F97">
        <w:rPr>
          <w:rFonts w:eastAsiaTheme="minorEastAsia" w:cstheme="minorHAnsi"/>
        </w:rPr>
        <w:t>PER is</w:t>
      </w:r>
      <w:r w:rsidR="00B93A86" w:rsidRPr="00F64F97">
        <w:rPr>
          <w:rFonts w:eastAsiaTheme="minorEastAsia" w:cstheme="minorHAnsi"/>
        </w:rPr>
        <w:t xml:space="preserve"> degraded by proteasomes after it is poly-</w:t>
      </w:r>
      <w:proofErr w:type="spellStart"/>
      <w:r w:rsidR="00B93A86" w:rsidRPr="00F64F97">
        <w:rPr>
          <w:rFonts w:eastAsiaTheme="minorEastAsia" w:cstheme="minorHAnsi"/>
        </w:rPr>
        <w:t>ubiquitinated</w:t>
      </w:r>
      <w:proofErr w:type="spellEnd"/>
      <w:r w:rsidR="00B93A86" w:rsidRPr="00F64F97">
        <w:rPr>
          <w:rFonts w:eastAsiaTheme="minorEastAsia" w:cstheme="minorHAnsi"/>
        </w:rPr>
        <w:t xml:space="preserve"> by the E3 ligase β-</w:t>
      </w:r>
      <w:proofErr w:type="spellStart"/>
      <w:r w:rsidR="00B93A86" w:rsidRPr="00F64F97">
        <w:rPr>
          <w:rFonts w:eastAsiaTheme="minorEastAsia" w:cstheme="minorHAnsi"/>
        </w:rPr>
        <w:t>Trcp</w:t>
      </w:r>
      <w:proofErr w:type="spellEnd"/>
      <w:r w:rsidR="00B93A86" w:rsidRPr="00F64F97">
        <w:rPr>
          <w:rFonts w:eastAsiaTheme="minorEastAsia" w:cstheme="minorHAnsi"/>
        </w:rPr>
        <w:t xml:space="preserve"> </w:t>
      </w:r>
      <w:r w:rsidR="00D84B03" w:rsidRPr="00F64F97">
        <w:rPr>
          <w:rFonts w:eastAsiaTheme="minorEastAsia" w:cstheme="minorHAnsi"/>
        </w:rPr>
        <w:fldChar w:fldCharType="begin">
          <w:fldData xml:space="preserve">PEVuZE5vdGU+PENpdGU+PEF1dGhvcj5EJmFwb3M7QWxlc3NhbmRybzwvQXV0aG9yPjxZZWFyPjIw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==
</w:fldData>
        </w:fldChar>
      </w:r>
      <w:r w:rsidR="00DC483B" w:rsidRPr="00F64F97">
        <w:rPr>
          <w:rFonts w:eastAsiaTheme="minorEastAsia" w:cstheme="minorHAnsi"/>
        </w:rPr>
        <w:instrText xml:space="preserve"> ADDIN EN.CITE </w:instrText>
      </w:r>
      <w:r w:rsidR="00DC483B" w:rsidRPr="00F64F97">
        <w:rPr>
          <w:rFonts w:eastAsiaTheme="minorEastAsia" w:cstheme="minorHAnsi"/>
        </w:rPr>
        <w:fldChar w:fldCharType="begin">
          <w:fldData xml:space="preserve">PEVuZE5vdGU+PENpdGU+PEF1dGhvcj5EJmFwb3M7QWxlc3NhbmRybzwvQXV0aG9yPjxZZWFyPjIw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==
</w:fldData>
        </w:fldChar>
      </w:r>
      <w:r w:rsidR="00DC483B" w:rsidRPr="00F64F97">
        <w:rPr>
          <w:rFonts w:eastAsiaTheme="minorEastAsia" w:cstheme="minorHAnsi"/>
        </w:rPr>
        <w:instrText xml:space="preserve"> ADDIN EN.CITE.DATA </w:instrText>
      </w:r>
      <w:r w:rsidR="00DC483B" w:rsidRPr="00F64F97">
        <w:rPr>
          <w:rFonts w:eastAsiaTheme="minorEastAsia" w:cstheme="minorHAnsi"/>
        </w:rPr>
      </w:r>
      <w:r w:rsidR="00DC483B" w:rsidRPr="00F64F97">
        <w:rPr>
          <w:rFonts w:eastAsiaTheme="minorEastAsia" w:cstheme="minorHAnsi"/>
        </w:rPr>
        <w:fldChar w:fldCharType="end"/>
      </w:r>
      <w:r w:rsidR="00D84B03" w:rsidRPr="00F64F97">
        <w:rPr>
          <w:rFonts w:eastAsiaTheme="minorEastAsia" w:cstheme="minorHAnsi"/>
        </w:rPr>
      </w:r>
      <w:r w:rsidR="00D84B03" w:rsidRPr="00F64F97">
        <w:rPr>
          <w:rFonts w:eastAsiaTheme="minorEastAsia" w:cstheme="minorHAnsi"/>
        </w:rPr>
        <w:fldChar w:fldCharType="separate"/>
      </w:r>
      <w:r w:rsidR="00313A94" w:rsidRPr="00F64F97">
        <w:rPr>
          <w:rFonts w:eastAsiaTheme="minorEastAsia" w:cstheme="minorHAnsi"/>
          <w:noProof/>
        </w:rPr>
        <w:t>(35)</w:t>
      </w:r>
      <w:r w:rsidR="00D84B03" w:rsidRPr="00F64F97">
        <w:rPr>
          <w:rFonts w:eastAsiaTheme="minorEastAsia" w:cstheme="minorHAnsi"/>
        </w:rPr>
        <w:fldChar w:fldCharType="end"/>
      </w:r>
      <w:r w:rsidR="00B93A86" w:rsidRPr="00F64F97">
        <w:rPr>
          <w:rFonts w:eastAsiaTheme="minorEastAsia" w:cstheme="minorHAnsi"/>
        </w:rPr>
        <w:t>.</w:t>
      </w:r>
      <w:r w:rsidR="003E73E6" w:rsidRPr="00F64F97">
        <w:rPr>
          <w:rFonts w:eastAsiaTheme="minorEastAsia" w:cstheme="minorHAnsi"/>
        </w:rPr>
        <w:t xml:space="preserve"> </w:t>
      </w:r>
      <w:r w:rsidR="00B93A86" w:rsidRPr="00F64F97">
        <w:rPr>
          <w:rFonts w:eastAsiaTheme="minorEastAsia" w:cstheme="minorHAnsi"/>
        </w:rPr>
        <w:t>Because the rate of this</w:t>
      </w:r>
      <w:r w:rsidR="003E73E6" w:rsidRPr="00F64F97">
        <w:rPr>
          <w:rFonts w:eastAsiaTheme="minorEastAsia" w:cstheme="minorHAnsi"/>
        </w:rPr>
        <w:t xml:space="preserve"> enzyme-mediated reaction </w:t>
      </w:r>
      <w:r w:rsidR="002A08DB" w:rsidRPr="00F64F97">
        <w:rPr>
          <w:rFonts w:eastAsiaTheme="minorEastAsia" w:cstheme="minorHAnsi"/>
        </w:rPr>
        <w:t xml:space="preserve">likely </w:t>
      </w:r>
      <w:r w:rsidR="003E73E6" w:rsidRPr="00F64F97">
        <w:rPr>
          <w:rFonts w:eastAsiaTheme="minorEastAsia" w:cstheme="minorHAnsi"/>
        </w:rPr>
        <w:t>saturates at large substrate concentration, i</w:t>
      </w:r>
      <w:r w:rsidRPr="00F64F97">
        <w:rPr>
          <w:rFonts w:eastAsiaTheme="minorEastAsia" w:cstheme="minorHAnsi"/>
        </w:rPr>
        <w:t xml:space="preserve">t is reasonable to </w:t>
      </w:r>
      <w:r w:rsidR="003E73E6" w:rsidRPr="00F64F97">
        <w:rPr>
          <w:rFonts w:eastAsiaTheme="minorEastAsia" w:cstheme="minorHAnsi"/>
        </w:rPr>
        <w:t xml:space="preserve">replace the linear kinetics for </w:t>
      </w:r>
      <w:r w:rsidR="00CE58C2" w:rsidRPr="00F64F97">
        <w:rPr>
          <w:rFonts w:eastAsiaTheme="minorEastAsia" w:cstheme="minorHAnsi"/>
        </w:rPr>
        <w:t xml:space="preserve">degradation of </w:t>
      </w:r>
      <w:r w:rsidR="003E73E6" w:rsidRPr="00F64F97">
        <w:rPr>
          <w:rFonts w:eastAsiaTheme="minorEastAsia" w:cstheme="minorHAnsi"/>
        </w:rPr>
        <w:t xml:space="preserve">nuclear PER in Eq. </w:t>
      </w:r>
      <w:r w:rsidR="00F5462F" w:rsidRPr="00F64F97">
        <w:rPr>
          <w:rFonts w:eastAsiaTheme="minorEastAsia" w:cstheme="minorHAnsi"/>
        </w:rPr>
        <w:fldChar w:fldCharType="begin"/>
      </w:r>
      <w:r w:rsidR="00F5462F" w:rsidRPr="00F64F97">
        <w:rPr>
          <w:rFonts w:eastAsiaTheme="minorEastAsia" w:cstheme="minorHAnsi"/>
        </w:rPr>
        <w:instrText xml:space="preserve"> REF _Ref42554612 \h </w:instrText>
      </w:r>
      <w:r w:rsidR="00F64F97">
        <w:rPr>
          <w:rFonts w:eastAsiaTheme="minorEastAsia" w:cstheme="minorHAnsi"/>
        </w:rPr>
        <w:instrText xml:space="preserve"> \* MERGEFORMAT </w:instrText>
      </w:r>
      <w:r w:rsidR="00F5462F" w:rsidRPr="00F64F97">
        <w:rPr>
          <w:rFonts w:eastAsiaTheme="minorEastAsia" w:cstheme="minorHAnsi"/>
        </w:rPr>
      </w:r>
      <w:r w:rsidR="00F5462F" w:rsidRPr="00F64F97">
        <w:rPr>
          <w:rFonts w:eastAsiaTheme="minorEastAsia" w:cstheme="minorHAnsi"/>
        </w:rPr>
        <w:fldChar w:fldCharType="separate"/>
      </w:r>
      <w:r w:rsidR="004014B6" w:rsidRPr="00F64F97">
        <w:rPr>
          <w:szCs w:val="24"/>
        </w:rPr>
        <w:t>(3)</w:t>
      </w:r>
      <w:r w:rsidR="00F5462F" w:rsidRPr="00F64F97">
        <w:rPr>
          <w:rFonts w:eastAsiaTheme="minorEastAsia" w:cstheme="minorHAnsi"/>
        </w:rPr>
        <w:fldChar w:fldCharType="end"/>
      </w:r>
      <w:r w:rsidR="003E73E6" w:rsidRPr="00F64F97">
        <w:rPr>
          <w:rFonts w:eastAsiaTheme="minorEastAsia" w:cstheme="minorHAnsi"/>
        </w:rPr>
        <w:t xml:space="preserve"> by a</w:t>
      </w:r>
      <w:r w:rsidR="009023D2" w:rsidRPr="00F64F97">
        <w:rPr>
          <w:rFonts w:eastAsiaTheme="minorEastAsia" w:cstheme="minorHAnsi"/>
        </w:rPr>
        <w:t xml:space="preserve"> </w:t>
      </w:r>
      <w:proofErr w:type="spellStart"/>
      <w:r w:rsidR="009023D2" w:rsidRPr="00F64F97">
        <w:rPr>
          <w:rFonts w:eastAsiaTheme="minorEastAsia" w:cstheme="minorHAnsi"/>
        </w:rPr>
        <w:t>Michaelis-Menten</w:t>
      </w:r>
      <w:proofErr w:type="spellEnd"/>
      <w:r w:rsidR="009023D2" w:rsidRPr="00F64F97">
        <w:rPr>
          <w:rFonts w:eastAsiaTheme="minorEastAsia" w:cstheme="minorHAnsi"/>
        </w:rPr>
        <w:t xml:space="preserve"> rate law</w:t>
      </w:r>
      <w:r w:rsidR="00B93A86" w:rsidRPr="00F64F97">
        <w:rPr>
          <w:rFonts w:eastAsiaTheme="minorEastAsia" w:cstheme="minorHAnsi"/>
        </w:rPr>
        <w:t xml:space="preserve"> </w:t>
      </w:r>
      <w:r w:rsidR="00D84B03" w:rsidRPr="00F64F97">
        <w:rPr>
          <w:rFonts w:eastAsiaTheme="minorEastAsia" w:cstheme="minorHAnsi"/>
        </w:rPr>
        <w:fldChar w:fldCharType="begin">
          <w:fldData xml:space="preserve">PEVuZE5vdGU+PENpdGU+PEF1dGhvcj5EJmFwb3M7QWxlc3NhbmRybzwvQXV0aG9yPjxZZWFyPjIw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==
</w:fldData>
        </w:fldChar>
      </w:r>
      <w:r w:rsidR="00DC483B" w:rsidRPr="00F64F97">
        <w:rPr>
          <w:rFonts w:eastAsiaTheme="minorEastAsia" w:cstheme="minorHAnsi"/>
        </w:rPr>
        <w:instrText xml:space="preserve"> ADDIN EN.CITE </w:instrText>
      </w:r>
      <w:r w:rsidR="00DC483B" w:rsidRPr="00F64F97">
        <w:rPr>
          <w:rFonts w:eastAsiaTheme="minorEastAsia" w:cstheme="minorHAnsi"/>
        </w:rPr>
        <w:fldChar w:fldCharType="begin">
          <w:fldData xml:space="preserve">PEVuZE5vdGU+PENpdGU+PEF1dGhvcj5EJmFwb3M7QWxlc3NhbmRybzwvQXV0aG9yPjxZZWFyPjIw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==
</w:fldData>
        </w:fldChar>
      </w:r>
      <w:r w:rsidR="00DC483B" w:rsidRPr="00F64F97">
        <w:rPr>
          <w:rFonts w:eastAsiaTheme="minorEastAsia" w:cstheme="minorHAnsi"/>
        </w:rPr>
        <w:instrText xml:space="preserve"> ADDIN EN.CITE.DATA </w:instrText>
      </w:r>
      <w:r w:rsidR="00DC483B" w:rsidRPr="00F64F97">
        <w:rPr>
          <w:rFonts w:eastAsiaTheme="minorEastAsia" w:cstheme="minorHAnsi"/>
        </w:rPr>
      </w:r>
      <w:r w:rsidR="00DC483B" w:rsidRPr="00F64F97">
        <w:rPr>
          <w:rFonts w:eastAsiaTheme="minorEastAsia" w:cstheme="minorHAnsi"/>
        </w:rPr>
        <w:fldChar w:fldCharType="end"/>
      </w:r>
      <w:r w:rsidR="00D84B03" w:rsidRPr="00F64F97">
        <w:rPr>
          <w:rFonts w:eastAsiaTheme="minorEastAsia" w:cstheme="minorHAnsi"/>
        </w:rPr>
      </w:r>
      <w:r w:rsidR="00D84B03" w:rsidRPr="00F64F97">
        <w:rPr>
          <w:rFonts w:eastAsiaTheme="minorEastAsia" w:cstheme="minorHAnsi"/>
        </w:rPr>
        <w:fldChar w:fldCharType="separate"/>
      </w:r>
      <w:r w:rsidR="00313A94" w:rsidRPr="00F64F97">
        <w:rPr>
          <w:rFonts w:eastAsiaTheme="minorEastAsia" w:cstheme="minorHAnsi"/>
          <w:noProof/>
        </w:rPr>
        <w:t>(35)</w:t>
      </w:r>
      <w:r w:rsidR="00D84B03" w:rsidRPr="00F64F97">
        <w:rPr>
          <w:rFonts w:eastAsiaTheme="minorEastAsia" w:cstheme="minorHAnsi"/>
        </w:rPr>
        <w:fldChar w:fldCharType="end"/>
      </w:r>
      <w:r w:rsidR="00B93A86" w:rsidRPr="00F64F97">
        <w:rPr>
          <w:rFonts w:eastAsiaTheme="minorEastAsia" w:cstheme="minorHAnsi"/>
        </w:rPr>
        <w:t xml:space="preserve">, </w:t>
      </w:r>
      <w:r w:rsidR="00F5462F" w:rsidRPr="00F64F97">
        <w:rPr>
          <w:rFonts w:eastAsiaTheme="minorEastAsia" w:cstheme="minorHAnsi"/>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8045"/>
        <w:gridCol w:w="665"/>
      </w:tblGrid>
      <w:tr w:rsidR="00F5462F" w:rsidRPr="00F64F97" w14:paraId="39888E32" w14:textId="77777777" w:rsidTr="00735221">
        <w:tc>
          <w:tcPr>
            <w:tcW w:w="350" w:type="pct"/>
            <w:vAlign w:val="center"/>
          </w:tcPr>
          <w:p w14:paraId="3FDA826B" w14:textId="77777777" w:rsidR="00F5462F" w:rsidRPr="00F64F97" w:rsidRDefault="00F5462F" w:rsidP="00626F7A">
            <w:pPr>
              <w:spacing w:after="120"/>
              <w:rPr>
                <w:szCs w:val="24"/>
              </w:rPr>
            </w:pPr>
          </w:p>
        </w:tc>
        <w:tc>
          <w:tcPr>
            <w:tcW w:w="4300" w:type="pct"/>
            <w:vAlign w:val="center"/>
          </w:tcPr>
          <w:p w14:paraId="3CCA2088" w14:textId="010C7474" w:rsidR="00F5462F" w:rsidRPr="00F64F97" w:rsidRDefault="00AF2C0E" w:rsidP="00C476F4">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hAnsi="Cambria Math" w:cstheme="minorHAnsi"/>
                        <w:szCs w:val="24"/>
                      </w:rPr>
                      <m:t>dP</m:t>
                    </m:r>
                  </m:num>
                  <m:den>
                    <m:r>
                      <w:rPr>
                        <w:rFonts w:ascii="Cambria Math" w:hAnsi="Cambria Math" w:cstheme="minorHAnsi"/>
                        <w:szCs w:val="24"/>
                      </w:rPr>
                      <m:t>dt</m:t>
                    </m:r>
                  </m:den>
                </m:f>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m:t>
                    </m:r>
                  </m:sub>
                </m:sSub>
                <m:r>
                  <w:rPr>
                    <w:rFonts w:ascii="Cambria Math" w:eastAsiaTheme="minorEastAsia" w:hAnsi="Cambria Math" w:cstheme="minorHAnsi"/>
                    <w:szCs w:val="24"/>
                  </w:rPr>
                  <m:t>-</m:t>
                </m:r>
                <m:f>
                  <m:fPr>
                    <m:ctrlPr>
                      <w:rPr>
                        <w:rFonts w:ascii="Cambria Math" w:eastAsiaTheme="minorEastAsia" w:hAnsi="Cambria Math" w:cstheme="minorHAnsi"/>
                        <w:i/>
                        <w:szCs w:val="24"/>
                      </w:rPr>
                    </m:ctrlPr>
                  </m:fPr>
                  <m:num>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β</m:t>
                        </m:r>
                      </m:e>
                      <m:sub>
                        <m:r>
                          <m:rPr>
                            <m:nor/>
                          </m:rPr>
                          <w:rPr>
                            <w:rFonts w:ascii="Cambria Math" w:eastAsiaTheme="minorEastAsia" w:hAnsi="Cambria Math" w:cstheme="minorHAnsi"/>
                            <w:szCs w:val="24"/>
                          </w:rPr>
                          <m:t>max</m:t>
                        </m:r>
                      </m:sub>
                    </m:sSub>
                    <m:r>
                      <w:rPr>
                        <w:rFonts w:ascii="Cambria Math" w:eastAsiaTheme="minorEastAsia" w:hAnsi="Cambria Math" w:cstheme="minorHAnsi"/>
                        <w:szCs w:val="24"/>
                      </w:rPr>
                      <m:t>P</m:t>
                    </m:r>
                  </m:num>
                  <m:den>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K</m:t>
                        </m:r>
                      </m:e>
                      <m:sub>
                        <m:r>
                          <m:rPr>
                            <m:nor/>
                          </m:rPr>
                          <w:rPr>
                            <w:rFonts w:ascii="Cambria Math" w:eastAsiaTheme="minorEastAsia" w:hAnsi="Cambria Math" w:cstheme="minorHAnsi"/>
                            <w:szCs w:val="24"/>
                          </w:rPr>
                          <m:t>m</m:t>
                        </m:r>
                      </m:sub>
                    </m:sSub>
                    <m:r>
                      <w:rPr>
                        <w:rFonts w:ascii="Cambria Math" w:eastAsiaTheme="minorEastAsia" w:hAnsi="Cambria Math" w:cstheme="minorHAnsi"/>
                        <w:szCs w:val="24"/>
                      </w:rPr>
                      <m:t>+P</m:t>
                    </m:r>
                  </m:den>
                </m:f>
              </m:oMath>
            </m:oMathPara>
          </w:p>
        </w:tc>
        <w:tc>
          <w:tcPr>
            <w:tcW w:w="350" w:type="pct"/>
            <w:vAlign w:val="center"/>
          </w:tcPr>
          <w:p w14:paraId="314EDD32" w14:textId="1CE09E0D" w:rsidR="00F5462F" w:rsidRPr="00F64F97" w:rsidRDefault="00F5462F" w:rsidP="000E6E1C">
            <w:pPr>
              <w:spacing w:after="120"/>
              <w:ind w:right="-109"/>
              <w:jc w:val="right"/>
              <w:rPr>
                <w:szCs w:val="24"/>
              </w:rPr>
            </w:pPr>
            <w:bookmarkStart w:id="32" w:name="_Ref42555584"/>
            <w:r w:rsidRPr="00F64F97">
              <w:rPr>
                <w:szCs w:val="24"/>
              </w:rPr>
              <w:t>(</w:t>
            </w:r>
            <w:r w:rsidR="000E6E1C">
              <w:rPr>
                <w:szCs w:val="24"/>
              </w:rPr>
              <w:t>14</w:t>
            </w:r>
            <w:r w:rsidR="00CE58C2" w:rsidRPr="00F64F97">
              <w:rPr>
                <w:szCs w:val="24"/>
              </w:rPr>
              <w:t>’</w:t>
            </w:r>
            <w:r w:rsidRPr="00F64F97">
              <w:rPr>
                <w:szCs w:val="24"/>
              </w:rPr>
              <w:t>)</w:t>
            </w:r>
            <w:bookmarkEnd w:id="32"/>
          </w:p>
        </w:tc>
      </w:tr>
    </w:tbl>
    <w:p w14:paraId="742183B2" w14:textId="1933D7F8" w:rsidR="009023D2" w:rsidRDefault="00C476F4" w:rsidP="00626F7A">
      <w:pPr>
        <w:spacing w:after="120"/>
        <w:jc w:val="both"/>
        <w:rPr>
          <w:rFonts w:eastAsiaTheme="minorEastAsia" w:cstheme="minorHAnsi"/>
        </w:rPr>
      </w:pPr>
      <w:r>
        <w:rPr>
          <w:rFonts w:ascii="Times New Roman" w:eastAsiaTheme="minorEastAsia" w:hAnsi="Times New Roman" w:cs="Times New Roman"/>
          <w:i/>
        </w:rPr>
        <w:t>β</w:t>
      </w:r>
      <w:r w:rsidR="00C77679" w:rsidRPr="00C77679">
        <w:rPr>
          <w:rFonts w:ascii="Times New Roman" w:eastAsiaTheme="minorEastAsia" w:hAnsi="Times New Roman" w:cs="Times New Roman"/>
          <w:vertAlign w:val="subscript"/>
        </w:rPr>
        <w:t>max</w:t>
      </w:r>
      <w:r w:rsidR="00C77679">
        <w:rPr>
          <w:rFonts w:eastAsiaTheme="minorEastAsia" w:cstheme="minorHAnsi"/>
        </w:rPr>
        <w:t xml:space="preserve"> and </w:t>
      </w:r>
      <w:r w:rsidR="00C77679" w:rsidRPr="00C77679">
        <w:rPr>
          <w:rFonts w:ascii="Times New Roman" w:eastAsiaTheme="minorEastAsia" w:hAnsi="Times New Roman" w:cs="Times New Roman"/>
          <w:i/>
        </w:rPr>
        <w:t>K</w:t>
      </w:r>
      <w:r w:rsidR="00C77679" w:rsidRPr="00C77679">
        <w:rPr>
          <w:rFonts w:ascii="Times New Roman" w:eastAsiaTheme="minorEastAsia" w:hAnsi="Times New Roman" w:cs="Times New Roman"/>
          <w:vertAlign w:val="subscript"/>
        </w:rPr>
        <w:t>m</w:t>
      </w:r>
      <w:r w:rsidR="00C77679">
        <w:rPr>
          <w:rFonts w:eastAsiaTheme="minorEastAsia" w:cstheme="minorHAnsi"/>
        </w:rPr>
        <w:t xml:space="preserve"> are dimensionless parameters; in particular, </w:t>
      </w:r>
      <m:oMath>
        <m:sSub>
          <m:sSubPr>
            <m:ctrlPr>
              <w:rPr>
                <w:rFonts w:ascii="Cambria Math" w:eastAsiaTheme="minorEastAsia" w:hAnsi="Cambria Math" w:cstheme="minorHAnsi"/>
                <w:i/>
              </w:rPr>
            </m:ctrlPr>
          </m:sSubPr>
          <m:e>
            <m:r>
              <w:rPr>
                <w:rFonts w:ascii="Cambria Math" w:eastAsiaTheme="minorEastAsia" w:hAnsi="Cambria Math" w:cstheme="minorHAnsi"/>
              </w:rPr>
              <m:t>K</m:t>
            </m:r>
          </m:e>
          <m:sub>
            <m:r>
              <m:rPr>
                <m:nor/>
              </m:rPr>
              <w:rPr>
                <w:rFonts w:ascii="Cambria Math" w:eastAsiaTheme="minorEastAsia" w:hAnsi="Cambria Math" w:cstheme="minorHAnsi"/>
              </w:rPr>
              <m:t>m</m:t>
            </m:r>
          </m:sub>
        </m:sSub>
        <m:r>
          <w:rPr>
            <w:rFonts w:ascii="Cambria Math" w:eastAsiaTheme="minorEastAsia" w:hAnsi="Cambria Math" w:cstheme="minorHAnsi"/>
          </w:rPr>
          <m:t>=</m:t>
        </m:r>
        <m:f>
          <m:fPr>
            <m:type m:val="lin"/>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K</m:t>
                    </m:r>
                  </m:e>
                </m:acc>
              </m:e>
              <m:sub>
                <m:r>
                  <m:rPr>
                    <m:nor/>
                  </m:rPr>
                  <w:rPr>
                    <w:rFonts w:ascii="Cambria Math" w:eastAsiaTheme="minorEastAsia" w:hAnsi="Cambria Math" w:cstheme="minorHAnsi"/>
                  </w:rPr>
                  <m:t>m</m:t>
                </m:r>
              </m:sub>
            </m:sSub>
          </m:num>
          <m:den>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K</m:t>
                    </m:r>
                  </m:e>
                </m:acc>
              </m:e>
              <m:sub>
                <m:r>
                  <m:rPr>
                    <m:nor/>
                  </m:rPr>
                  <w:rPr>
                    <w:rFonts w:ascii="Cambria Math" w:eastAsiaTheme="minorEastAsia" w:hAnsi="Cambria Math" w:cstheme="minorHAnsi"/>
                  </w:rPr>
                  <m:t>d</m:t>
                </m:r>
              </m:sub>
            </m:sSub>
          </m:den>
        </m:f>
      </m:oMath>
      <w:r w:rsidR="00D83505">
        <w:rPr>
          <w:rFonts w:eastAsiaTheme="minorEastAsia" w:cstheme="minorHAnsi"/>
        </w:rPr>
        <w:t>,</w:t>
      </w:r>
      <w:r w:rsidR="00655E68">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β</m:t>
            </m:r>
          </m:e>
          <m:sub>
            <m:r>
              <m:rPr>
                <m:nor/>
              </m:rPr>
              <w:rPr>
                <w:rFonts w:ascii="Cambria Math" w:eastAsiaTheme="minorEastAsia" w:hAnsi="Cambria Math" w:cstheme="minorHAnsi"/>
              </w:rPr>
              <m:t>max</m:t>
            </m:r>
          </m:sub>
        </m:sSub>
        <m:r>
          <w:rPr>
            <w:rFonts w:ascii="Cambria Math" w:eastAsiaTheme="minorEastAsia" w:hAnsi="Cambria Math" w:cstheme="minorHAnsi"/>
          </w:rPr>
          <m:t>=</m:t>
        </m:r>
        <m:f>
          <m:fPr>
            <m:type m:val="lin"/>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imes New Roman"/>
                      </w:rPr>
                      <m:t>β</m:t>
                    </m:r>
                  </m:e>
                </m:acc>
              </m:e>
              <m:sub>
                <m:r>
                  <m:rPr>
                    <m:nor/>
                  </m:rPr>
                  <w:rPr>
                    <w:rFonts w:ascii="Cambria Math" w:eastAsiaTheme="minorEastAsia" w:hAnsi="Cambria Math" w:cstheme="minorHAnsi"/>
                  </w:rPr>
                  <m:t>max</m:t>
                </m:r>
              </m:sub>
            </m:sSub>
          </m:num>
          <m:den>
            <m:acc>
              <m:accPr>
                <m:ctrlPr>
                  <w:rPr>
                    <w:rFonts w:ascii="Cambria Math" w:hAnsi="Cambria Math" w:cstheme="minorHAnsi"/>
                    <w:i/>
                    <w:szCs w:val="24"/>
                  </w:rPr>
                </m:ctrlPr>
              </m:accPr>
              <m:e>
                <m:r>
                  <w:rPr>
                    <w:rFonts w:ascii="Cambria Math" w:hAnsi="Cambria Math" w:cstheme="minorHAnsi"/>
                    <w:szCs w:val="24"/>
                  </w:rPr>
                  <m:t>β</m:t>
                </m:r>
              </m:e>
            </m:acc>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K</m:t>
                    </m:r>
                  </m:e>
                </m:acc>
              </m:e>
              <m:sub>
                <m:r>
                  <m:rPr>
                    <m:nor/>
                  </m:rPr>
                  <w:rPr>
                    <w:rFonts w:ascii="Cambria Math" w:eastAsiaTheme="minorEastAsia" w:hAnsi="Cambria Math" w:cstheme="minorHAnsi"/>
                  </w:rPr>
                  <m:t>d</m:t>
                </m:r>
              </m:sub>
            </m:sSub>
          </m:den>
        </m:f>
      </m:oMath>
      <w:r w:rsidR="00C77679">
        <w:rPr>
          <w:rFonts w:eastAsiaTheme="minorEastAsia" w:cstheme="minorHAnsi"/>
        </w:rPr>
        <w:t xml:space="preserve">. </w:t>
      </w:r>
      <w:r w:rsidR="009023D2" w:rsidRPr="00F64F97">
        <w:rPr>
          <w:rFonts w:eastAsiaTheme="minorEastAsia" w:cstheme="minorHAnsi"/>
        </w:rPr>
        <w:t xml:space="preserve">This change also has the </w:t>
      </w:r>
      <w:r w:rsidR="003E73E6" w:rsidRPr="00F64F97">
        <w:rPr>
          <w:rFonts w:eastAsiaTheme="minorEastAsia" w:cstheme="minorHAnsi"/>
        </w:rPr>
        <w:t>potential to i</w:t>
      </w:r>
      <w:r w:rsidR="009023D2" w:rsidRPr="00F64F97">
        <w:rPr>
          <w:rFonts w:eastAsiaTheme="minorEastAsia" w:cstheme="minorHAnsi"/>
        </w:rPr>
        <w:t>ncreas</w:t>
      </w:r>
      <w:r w:rsidR="003E73E6" w:rsidRPr="00F64F97">
        <w:rPr>
          <w:rFonts w:eastAsiaTheme="minorEastAsia" w:cstheme="minorHAnsi"/>
        </w:rPr>
        <w:t>e</w:t>
      </w:r>
      <w:r w:rsidR="009023D2" w:rsidRPr="00F64F97">
        <w:rPr>
          <w:rFonts w:eastAsiaTheme="minorEastAsia" w:cstheme="minorHAnsi"/>
        </w:rPr>
        <w:t xml:space="preserve"> the</w:t>
      </w:r>
      <w:r w:rsidR="003E73E6" w:rsidRPr="00F64F97">
        <w:rPr>
          <w:rFonts w:eastAsiaTheme="minorEastAsia" w:cstheme="minorHAnsi"/>
        </w:rPr>
        <w:t xml:space="preserve"> oscillatory</w:t>
      </w:r>
      <w:r w:rsidR="009023D2" w:rsidRPr="00F64F97">
        <w:rPr>
          <w:rFonts w:eastAsiaTheme="minorEastAsia" w:cstheme="minorHAnsi"/>
        </w:rPr>
        <w:t xml:space="preserve"> robustness of the model. Intuitively, the </w:t>
      </w:r>
      <w:r w:rsidR="003E73E6" w:rsidRPr="00F64F97">
        <w:rPr>
          <w:rFonts w:eastAsiaTheme="minorEastAsia" w:cstheme="minorHAnsi"/>
        </w:rPr>
        <w:t xml:space="preserve">upper limit to the rate of PER degradation introduced by the </w:t>
      </w:r>
      <w:proofErr w:type="spellStart"/>
      <w:r w:rsidR="009023D2" w:rsidRPr="00F64F97">
        <w:rPr>
          <w:rFonts w:eastAsiaTheme="minorEastAsia" w:cstheme="minorHAnsi"/>
        </w:rPr>
        <w:t>Michaelis-Menten</w:t>
      </w:r>
      <w:proofErr w:type="spellEnd"/>
      <w:r w:rsidR="009023D2" w:rsidRPr="00F64F97">
        <w:rPr>
          <w:rFonts w:eastAsiaTheme="minorEastAsia" w:cstheme="minorHAnsi"/>
        </w:rPr>
        <w:t xml:space="preserve"> rate law</w:t>
      </w:r>
      <w:r w:rsidR="009C0C5C" w:rsidRPr="00F64F97">
        <w:rPr>
          <w:rFonts w:eastAsiaTheme="minorEastAsia" w:cstheme="minorHAnsi"/>
        </w:rPr>
        <w:t xml:space="preserve"> causes nuclear PER concentration to react sluggishly to changes in the rate of </w:t>
      </w:r>
      <w:r w:rsidR="00C40BC8" w:rsidRPr="00F64F97">
        <w:rPr>
          <w:rFonts w:eastAsiaTheme="minorEastAsia" w:cstheme="minorHAnsi"/>
          <w:i/>
        </w:rPr>
        <w:t>P</w:t>
      </w:r>
      <w:r w:rsidR="00AF4E2B">
        <w:rPr>
          <w:rFonts w:eastAsiaTheme="minorEastAsia" w:cstheme="minorHAnsi"/>
          <w:i/>
        </w:rPr>
        <w:t>er</w:t>
      </w:r>
      <w:r w:rsidR="009C0C5C" w:rsidRPr="00F64F97">
        <w:rPr>
          <w:rFonts w:eastAsiaTheme="minorEastAsia" w:cstheme="minorHAnsi"/>
        </w:rPr>
        <w:t xml:space="preserve"> mRNA production, which is another sort of ‘lag’ in the negative feedback loop</w:t>
      </w:r>
      <w:r w:rsidR="009023D2" w:rsidRPr="00F64F97">
        <w:rPr>
          <w:rFonts w:eastAsiaTheme="minorEastAsia" w:cstheme="minorHAnsi"/>
        </w:rPr>
        <w:t>.</w:t>
      </w:r>
    </w:p>
    <w:p w14:paraId="49B646DB" w14:textId="00CBDF60" w:rsidR="00F27E91" w:rsidRPr="00F64F97" w:rsidRDefault="00F27E91" w:rsidP="00626F7A">
      <w:pPr>
        <w:spacing w:after="120"/>
        <w:jc w:val="both"/>
        <w:rPr>
          <w:rFonts w:eastAsiaTheme="minorEastAsia" w:cstheme="minorHAnsi"/>
          <w:vertAlign w:val="superscript"/>
        </w:rPr>
      </w:pPr>
      <w:r w:rsidRPr="00F64F97">
        <w:rPr>
          <w:rFonts w:eastAsiaTheme="minorEastAsia" w:cstheme="minorHAnsi"/>
        </w:rPr>
        <w:t xml:space="preserve">To keep track of these </w:t>
      </w:r>
      <w:r w:rsidR="00201727">
        <w:rPr>
          <w:rFonts w:eastAsiaTheme="minorEastAsia" w:cstheme="minorHAnsi"/>
        </w:rPr>
        <w:t>chan</w:t>
      </w:r>
      <w:r>
        <w:rPr>
          <w:rFonts w:eastAsiaTheme="minorEastAsia" w:cstheme="minorHAnsi"/>
        </w:rPr>
        <w:t>ges</w:t>
      </w:r>
      <w:r w:rsidRPr="00F64F97">
        <w:rPr>
          <w:rFonts w:eastAsiaTheme="minorEastAsia" w:cstheme="minorHAnsi"/>
        </w:rPr>
        <w:t>, we introduce the notation SNF(</w:t>
      </w:r>
      <w:r>
        <w:rPr>
          <w:rFonts w:eastAsiaTheme="minorEastAsia" w:cstheme="minorHAnsi"/>
        </w:rPr>
        <w:t>0</w:t>
      </w:r>
      <w:r w:rsidRPr="00F64F97">
        <w:rPr>
          <w:rFonts w:eastAsiaTheme="minorEastAsia" w:cstheme="minorHAnsi"/>
        </w:rPr>
        <w:t xml:space="preserve">DN), where D denotes the PER degradation rate law (L for linear or M for </w:t>
      </w:r>
      <w:proofErr w:type="spellStart"/>
      <w:r w:rsidRPr="00F64F97">
        <w:rPr>
          <w:rFonts w:eastAsiaTheme="minorEastAsia" w:cstheme="minorHAnsi"/>
        </w:rPr>
        <w:t>Michaelian</w:t>
      </w:r>
      <w:proofErr w:type="spellEnd"/>
      <w:r w:rsidRPr="00F64F97">
        <w:rPr>
          <w:rFonts w:eastAsiaTheme="minorEastAsia" w:cstheme="minorHAnsi"/>
        </w:rPr>
        <w:t xml:space="preserve">), and N denotes the number of species in the negative feedback loop. </w:t>
      </w:r>
      <w:r w:rsidRPr="00F64F97">
        <w:rPr>
          <w:rFonts w:cstheme="minorHAnsi"/>
          <w:szCs w:val="24"/>
        </w:rPr>
        <w:t>For example, the original KF model is denoted SNF(0L3).</w:t>
      </w:r>
      <w:r>
        <w:rPr>
          <w:rFonts w:cstheme="minorHAnsi"/>
          <w:szCs w:val="24"/>
        </w:rPr>
        <w:t xml:space="preserve"> The significance of the ‘0’ will become evident shortly.</w:t>
      </w:r>
    </w:p>
    <w:p w14:paraId="0594C1B0" w14:textId="69B70D47" w:rsidR="00B31082" w:rsidRDefault="00201727" w:rsidP="008E2FE5">
      <w:pPr>
        <w:spacing w:after="120"/>
        <w:jc w:val="both"/>
        <w:rPr>
          <w:rFonts w:cstheme="minorHAnsi"/>
          <w:szCs w:val="24"/>
        </w:rPr>
      </w:pPr>
      <w:r>
        <w:rPr>
          <w:rFonts w:cstheme="minorHAnsi"/>
          <w:szCs w:val="24"/>
        </w:rPr>
        <w:t>For the case</w:t>
      </w:r>
      <w:r w:rsidR="0097541B">
        <w:rPr>
          <w:rFonts w:cstheme="minorHAnsi"/>
          <w:szCs w:val="24"/>
        </w:rPr>
        <w:t xml:space="preserve"> of</w:t>
      </w:r>
      <w:r w:rsidR="00C40BC8" w:rsidRPr="00F64F97">
        <w:rPr>
          <w:rFonts w:cstheme="minorHAnsi"/>
          <w:szCs w:val="24"/>
        </w:rPr>
        <w:t xml:space="preserve"> ‘saturating degradation</w:t>
      </w:r>
      <w:r>
        <w:rPr>
          <w:rFonts w:cstheme="minorHAnsi"/>
          <w:szCs w:val="24"/>
        </w:rPr>
        <w:t>,</w:t>
      </w:r>
      <w:r w:rsidR="00C40BC8" w:rsidRPr="00F64F97">
        <w:rPr>
          <w:rFonts w:cstheme="minorHAnsi"/>
          <w:szCs w:val="24"/>
        </w:rPr>
        <w:t>’</w:t>
      </w:r>
      <w:r>
        <w:rPr>
          <w:rFonts w:cstheme="minorHAnsi"/>
          <w:szCs w:val="24"/>
        </w:rPr>
        <w:t xml:space="preserve"> we still scale all concentrations with respect to </w:t>
      </w:r>
      <m:oMath>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K</m:t>
                </m:r>
              </m:e>
            </m:acc>
          </m:e>
          <m:sub>
            <m:r>
              <m:rPr>
                <m:nor/>
              </m:rPr>
              <w:rPr>
                <w:rFonts w:ascii="Cambria Math" w:eastAsiaTheme="minorEastAsia" w:hAnsi="Cambria Math" w:cstheme="minorHAnsi"/>
              </w:rPr>
              <m:t>d</m:t>
            </m:r>
          </m:sub>
        </m:sSub>
      </m:oMath>
      <w:r>
        <w:rPr>
          <w:rFonts w:cstheme="minorHAnsi"/>
          <w:szCs w:val="24"/>
        </w:rPr>
        <w:t xml:space="preserve">, but we can no longer derive a closed-form algebraic equation for the locus of </w:t>
      </w:r>
      <w:proofErr w:type="spellStart"/>
      <w:r>
        <w:rPr>
          <w:rFonts w:cstheme="minorHAnsi"/>
          <w:szCs w:val="24"/>
        </w:rPr>
        <w:t>Hopf</w:t>
      </w:r>
      <w:proofErr w:type="spellEnd"/>
      <w:r>
        <w:rPr>
          <w:rFonts w:cstheme="minorHAnsi"/>
          <w:szCs w:val="24"/>
        </w:rPr>
        <w:t xml:space="preserve"> bifurcations.</w:t>
      </w:r>
      <w:r w:rsidR="00C40BC8" w:rsidRPr="00F64F97">
        <w:rPr>
          <w:rFonts w:cstheme="minorHAnsi"/>
          <w:szCs w:val="24"/>
        </w:rPr>
        <w:t xml:space="preserve"> </w:t>
      </w:r>
      <w:r>
        <w:rPr>
          <w:rFonts w:cstheme="minorHAnsi"/>
          <w:szCs w:val="24"/>
        </w:rPr>
        <w:t xml:space="preserve">Instead, </w:t>
      </w:r>
      <w:r w:rsidR="00794F90">
        <w:rPr>
          <w:rFonts w:cstheme="minorHAnsi"/>
          <w:szCs w:val="24"/>
        </w:rPr>
        <w:t xml:space="preserve">for </w:t>
      </w:r>
      <w:r w:rsidR="00794F90" w:rsidRPr="00876EBE">
        <w:rPr>
          <w:rFonts w:ascii="Cambria" w:hAnsi="Cambria" w:cs="Times New Roman"/>
          <w:i/>
          <w:szCs w:val="24"/>
        </w:rPr>
        <w:t>N</w:t>
      </w:r>
      <w:r w:rsidR="00794F90">
        <w:rPr>
          <w:rFonts w:cstheme="minorHAnsi"/>
          <w:szCs w:val="24"/>
        </w:rPr>
        <w:t xml:space="preserve"> = 8, </w:t>
      </w:r>
      <w:r>
        <w:rPr>
          <w:rFonts w:cstheme="minorHAnsi"/>
          <w:szCs w:val="24"/>
        </w:rPr>
        <w:t xml:space="preserve">we searched the </w:t>
      </w:r>
      <w:r w:rsidR="00794F90">
        <w:rPr>
          <w:rFonts w:cstheme="minorHAnsi"/>
          <w:szCs w:val="24"/>
        </w:rPr>
        <w:t>four</w:t>
      </w:r>
      <w:r>
        <w:rPr>
          <w:rFonts w:cstheme="minorHAnsi"/>
          <w:szCs w:val="24"/>
        </w:rPr>
        <w:t>-dimensional</w:t>
      </w:r>
      <w:r w:rsidR="007D44D9">
        <w:rPr>
          <w:rFonts w:cstheme="minorHAnsi"/>
          <w:szCs w:val="24"/>
        </w:rPr>
        <w:t xml:space="preserve"> parameter</w:t>
      </w:r>
      <w:r>
        <w:rPr>
          <w:rFonts w:cstheme="minorHAnsi"/>
          <w:szCs w:val="24"/>
        </w:rPr>
        <w:t xml:space="preserve"> </w:t>
      </w:r>
      <w:r w:rsidR="007D44D9">
        <w:rPr>
          <w:rFonts w:cstheme="minorHAnsi"/>
          <w:szCs w:val="24"/>
        </w:rPr>
        <w:t>s</w:t>
      </w:r>
      <w:r>
        <w:rPr>
          <w:rFonts w:cstheme="minorHAnsi"/>
          <w:szCs w:val="24"/>
        </w:rPr>
        <w:t>pace</w:t>
      </w:r>
      <w:r w:rsidR="007D44D9">
        <w:rPr>
          <w:rFonts w:cstheme="minorHAnsi"/>
          <w:szCs w:val="24"/>
        </w:rPr>
        <w:t xml:space="preserve"> (</w:t>
      </w:r>
      <w:r w:rsidR="0097541B" w:rsidRPr="0097541B">
        <w:rPr>
          <w:rFonts w:ascii="Times New Roman" w:hAnsi="Times New Roman" w:cs="Times New Roman"/>
          <w:i/>
          <w:szCs w:val="24"/>
        </w:rPr>
        <w:t>α</w:t>
      </w:r>
      <w:r w:rsidR="0097541B">
        <w:rPr>
          <w:rFonts w:cstheme="minorHAnsi"/>
          <w:szCs w:val="24"/>
        </w:rPr>
        <w:t xml:space="preserve">, </w:t>
      </w:r>
      <w:r w:rsidR="0097541B">
        <w:rPr>
          <w:rFonts w:ascii="Cambria" w:hAnsi="Cambria" w:cstheme="minorHAnsi"/>
          <w:i/>
          <w:iCs/>
          <w:szCs w:val="24"/>
        </w:rPr>
        <w:t>A</w:t>
      </w:r>
      <w:r w:rsidR="0097541B">
        <w:rPr>
          <w:rFonts w:ascii="Cambria" w:hAnsi="Cambria" w:cstheme="minorHAnsi"/>
          <w:iCs/>
          <w:szCs w:val="24"/>
          <w:vertAlign w:val="subscript"/>
        </w:rPr>
        <w:t>T</w:t>
      </w:r>
      <w:r w:rsidR="007D44D9">
        <w:rPr>
          <w:rFonts w:cstheme="minorHAnsi"/>
          <w:szCs w:val="24"/>
        </w:rPr>
        <w:t xml:space="preserve">, </w:t>
      </w:r>
      <w:r w:rsidR="00C476F4" w:rsidRPr="003E36C6">
        <w:rPr>
          <w:rFonts w:ascii="Cambria Math" w:hAnsi="Cambria Math" w:cs="Cambria Math"/>
          <w:iCs/>
          <w:szCs w:val="24"/>
        </w:rPr>
        <w:t>𝛽</w:t>
      </w:r>
      <w:r w:rsidR="007D44D9">
        <w:rPr>
          <w:rFonts w:ascii="Cambria" w:hAnsi="Cambria" w:cstheme="minorHAnsi"/>
          <w:iCs/>
          <w:szCs w:val="24"/>
          <w:vertAlign w:val="subscript"/>
        </w:rPr>
        <w:t>max</w:t>
      </w:r>
      <w:r w:rsidR="007D44D9">
        <w:rPr>
          <w:rFonts w:cstheme="minorHAnsi"/>
          <w:szCs w:val="24"/>
        </w:rPr>
        <w:t xml:space="preserve">, </w:t>
      </w:r>
      <w:r w:rsidR="007D44D9" w:rsidRPr="00F64F97">
        <w:rPr>
          <w:rFonts w:ascii="Cambria" w:hAnsi="Cambria" w:cstheme="minorHAnsi"/>
          <w:i/>
          <w:iCs/>
          <w:szCs w:val="24"/>
        </w:rPr>
        <w:t>K</w:t>
      </w:r>
      <w:r w:rsidR="007D44D9">
        <w:rPr>
          <w:rFonts w:ascii="Cambria" w:hAnsi="Cambria" w:cstheme="minorHAnsi"/>
          <w:iCs/>
          <w:szCs w:val="24"/>
          <w:vertAlign w:val="subscript"/>
        </w:rPr>
        <w:t>m</w:t>
      </w:r>
      <w:r w:rsidR="007D44D9">
        <w:rPr>
          <w:rFonts w:cstheme="minorHAnsi"/>
          <w:szCs w:val="24"/>
        </w:rPr>
        <w:t>)</w:t>
      </w:r>
      <w:r w:rsidR="00794F90">
        <w:rPr>
          <w:rFonts w:cstheme="minorHAnsi"/>
          <w:szCs w:val="24"/>
        </w:rPr>
        <w:t xml:space="preserve"> for oscillations with the smallest value of </w:t>
      </w:r>
      <w:proofErr w:type="spellStart"/>
      <w:r w:rsidR="00794F90" w:rsidRPr="00794F90">
        <w:rPr>
          <w:rFonts w:ascii="Times New Roman" w:hAnsi="Times New Roman" w:cs="Times New Roman"/>
          <w:i/>
          <w:szCs w:val="24"/>
        </w:rPr>
        <w:t>P</w:t>
      </w:r>
      <w:r w:rsidR="00794F90" w:rsidRPr="00794F90">
        <w:rPr>
          <w:rFonts w:ascii="Times New Roman" w:hAnsi="Times New Roman" w:cs="Times New Roman"/>
          <w:szCs w:val="24"/>
          <w:vertAlign w:val="subscript"/>
        </w:rPr>
        <w:t>tot</w:t>
      </w:r>
      <w:proofErr w:type="spellEnd"/>
      <w:r w:rsidR="00794F90">
        <w:rPr>
          <w:rFonts w:cstheme="minorHAnsi"/>
          <w:szCs w:val="24"/>
        </w:rPr>
        <w:t>, subject to the constraint</w:t>
      </w:r>
      <w:r w:rsidR="001249EF">
        <w:rPr>
          <w:rFonts w:cstheme="minorHAnsi"/>
          <w:szCs w:val="24"/>
        </w:rPr>
        <w:t>s</w:t>
      </w:r>
      <w:r w:rsidR="00794F90">
        <w:rPr>
          <w:rFonts w:cstheme="minorHAnsi"/>
          <w:szCs w:val="24"/>
        </w:rPr>
        <w:t xml:space="preserve"> </w:t>
      </w:r>
      <w:commentRangeStart w:id="33"/>
      <w:r w:rsidR="00794F90">
        <w:rPr>
          <w:rFonts w:cstheme="minorHAnsi"/>
          <w:szCs w:val="24"/>
        </w:rPr>
        <w:t xml:space="preserve">that </w:t>
      </w:r>
      <w:r w:rsidR="00794F90" w:rsidRPr="00F64F97">
        <w:rPr>
          <w:rFonts w:ascii="Cambria" w:hAnsi="Cambria" w:cstheme="minorHAnsi"/>
          <w:i/>
          <w:iCs/>
          <w:szCs w:val="24"/>
        </w:rPr>
        <w:t>K</w:t>
      </w:r>
      <w:r w:rsidR="00794F90">
        <w:rPr>
          <w:rFonts w:ascii="Cambria" w:hAnsi="Cambria" w:cstheme="minorHAnsi"/>
          <w:iCs/>
          <w:szCs w:val="24"/>
          <w:vertAlign w:val="subscript"/>
        </w:rPr>
        <w:t>m</w:t>
      </w:r>
      <w:r w:rsidR="00794F90">
        <w:rPr>
          <w:rFonts w:cstheme="minorHAnsi"/>
          <w:szCs w:val="24"/>
        </w:rPr>
        <w:t xml:space="preserve"> &gt; 1 </w:t>
      </w:r>
      <w:commentRangeEnd w:id="33"/>
      <w:r w:rsidR="00801E6D">
        <w:rPr>
          <w:rStyle w:val="CommentReference"/>
        </w:rPr>
        <w:commentReference w:id="33"/>
      </w:r>
      <w:r w:rsidR="00794F90">
        <w:rPr>
          <w:rFonts w:cstheme="minorHAnsi"/>
          <w:szCs w:val="24"/>
        </w:rPr>
        <w:t>and that the model gives a reasonable domain of oscillations in the (</w:t>
      </w:r>
      <w:r w:rsidR="00794F90" w:rsidRPr="0097541B">
        <w:rPr>
          <w:rFonts w:ascii="Times New Roman" w:hAnsi="Times New Roman" w:cs="Times New Roman"/>
          <w:i/>
          <w:szCs w:val="24"/>
        </w:rPr>
        <w:t>α</w:t>
      </w:r>
      <w:r w:rsidR="00794F90">
        <w:rPr>
          <w:rFonts w:cstheme="minorHAnsi"/>
          <w:szCs w:val="24"/>
        </w:rPr>
        <w:t xml:space="preserve">, </w:t>
      </w:r>
      <w:r w:rsidR="00794F90">
        <w:rPr>
          <w:rFonts w:ascii="Cambria" w:hAnsi="Cambria" w:cstheme="minorHAnsi"/>
          <w:i/>
          <w:iCs/>
          <w:szCs w:val="24"/>
        </w:rPr>
        <w:t>A</w:t>
      </w:r>
      <w:r w:rsidR="00794F90">
        <w:rPr>
          <w:rFonts w:ascii="Cambria" w:hAnsi="Cambria" w:cstheme="minorHAnsi"/>
          <w:iCs/>
          <w:szCs w:val="24"/>
          <w:vertAlign w:val="subscript"/>
        </w:rPr>
        <w:t>T</w:t>
      </w:r>
      <w:r w:rsidR="00794F90">
        <w:rPr>
          <w:rFonts w:cstheme="minorHAnsi"/>
          <w:szCs w:val="24"/>
        </w:rPr>
        <w:t>) plane (i.e., large enough to satisfy the five-point criterion)</w:t>
      </w:r>
      <w:r w:rsidR="007D44D9">
        <w:rPr>
          <w:rFonts w:cstheme="minorHAnsi"/>
          <w:szCs w:val="24"/>
        </w:rPr>
        <w:t>.</w:t>
      </w:r>
      <w:r w:rsidR="00794F90">
        <w:rPr>
          <w:rFonts w:cstheme="minorHAnsi"/>
          <w:szCs w:val="24"/>
        </w:rPr>
        <w:t xml:space="preserve"> We found several different combinations of </w:t>
      </w:r>
      <w:r w:rsidR="003E36C6" w:rsidRPr="003E36C6">
        <w:rPr>
          <w:rFonts w:ascii="Cambria" w:hAnsi="Cambria" w:cstheme="minorHAnsi"/>
          <w:i/>
          <w:iCs/>
          <w:szCs w:val="24"/>
        </w:rPr>
        <w:t>β</w:t>
      </w:r>
      <w:r w:rsidR="00794F90">
        <w:rPr>
          <w:rFonts w:ascii="Cambria" w:hAnsi="Cambria" w:cstheme="minorHAnsi"/>
          <w:iCs/>
          <w:szCs w:val="24"/>
          <w:vertAlign w:val="subscript"/>
        </w:rPr>
        <w:t>max</w:t>
      </w:r>
      <w:r w:rsidR="00794F90">
        <w:rPr>
          <w:rFonts w:cstheme="minorHAnsi"/>
          <w:szCs w:val="24"/>
        </w:rPr>
        <w:t xml:space="preserve"> and </w:t>
      </w:r>
      <w:r w:rsidR="00794F90" w:rsidRPr="00F64F97">
        <w:rPr>
          <w:rFonts w:ascii="Cambria" w:hAnsi="Cambria" w:cstheme="minorHAnsi"/>
          <w:i/>
          <w:iCs/>
          <w:szCs w:val="24"/>
        </w:rPr>
        <w:t>K</w:t>
      </w:r>
      <w:r w:rsidR="00794F90">
        <w:rPr>
          <w:rFonts w:ascii="Cambria" w:hAnsi="Cambria" w:cstheme="minorHAnsi"/>
          <w:iCs/>
          <w:szCs w:val="24"/>
          <w:vertAlign w:val="subscript"/>
        </w:rPr>
        <w:t>m</w:t>
      </w:r>
      <w:r w:rsidR="00794F90">
        <w:rPr>
          <w:rFonts w:cstheme="minorHAnsi"/>
          <w:szCs w:val="24"/>
        </w:rPr>
        <w:t xml:space="preserve"> that could satisfy these criteria with similar values of </w:t>
      </w:r>
      <w:proofErr w:type="spellStart"/>
      <w:r w:rsidR="00794F90" w:rsidRPr="00794F90">
        <w:rPr>
          <w:rFonts w:ascii="Times New Roman" w:hAnsi="Times New Roman" w:cs="Times New Roman"/>
          <w:i/>
          <w:szCs w:val="24"/>
        </w:rPr>
        <w:t>P</w:t>
      </w:r>
      <w:r w:rsidR="00794F90" w:rsidRPr="00794F90">
        <w:rPr>
          <w:rFonts w:ascii="Times New Roman" w:hAnsi="Times New Roman" w:cs="Times New Roman"/>
          <w:szCs w:val="24"/>
          <w:vertAlign w:val="subscript"/>
        </w:rPr>
        <w:t>tot</w:t>
      </w:r>
      <w:proofErr w:type="spellEnd"/>
      <w:r w:rsidR="00794F90">
        <w:rPr>
          <w:rFonts w:cstheme="minorHAnsi"/>
          <w:szCs w:val="24"/>
        </w:rPr>
        <w:t xml:space="preserve">, suggesting that the model is robust with respect to these </w:t>
      </w:r>
      <w:r w:rsidR="00794F90" w:rsidRPr="00CD1B63">
        <w:rPr>
          <w:rFonts w:cstheme="minorHAnsi"/>
          <w:szCs w:val="24"/>
        </w:rPr>
        <w:t>criteria</w:t>
      </w:r>
      <w:r w:rsidR="00AF4E2B">
        <w:rPr>
          <w:rFonts w:cstheme="minorHAnsi"/>
          <w:szCs w:val="24"/>
        </w:rPr>
        <w:t xml:space="preserve"> (</w:t>
      </w:r>
      <w:r w:rsidR="00AF4E2B" w:rsidRPr="00AF4E2B">
        <w:rPr>
          <w:rFonts w:cstheme="minorHAnsi"/>
          <w:color w:val="FF0000"/>
          <w:szCs w:val="24"/>
        </w:rPr>
        <w:t>see Supplementary Material</w:t>
      </w:r>
      <w:r w:rsidR="00AF4E2B">
        <w:rPr>
          <w:rFonts w:cstheme="minorHAnsi"/>
          <w:szCs w:val="24"/>
        </w:rPr>
        <w:t>)</w:t>
      </w:r>
      <w:r w:rsidR="00794F90" w:rsidRPr="00CD1B63">
        <w:rPr>
          <w:rFonts w:cstheme="minorHAnsi"/>
          <w:szCs w:val="24"/>
        </w:rPr>
        <w:t xml:space="preserve">. A typical combination is </w:t>
      </w:r>
      <w:r w:rsidR="003E36C6">
        <w:rPr>
          <w:rFonts w:ascii="Cambria" w:hAnsi="Cambria" w:cstheme="minorHAnsi"/>
          <w:i/>
          <w:iCs/>
          <w:szCs w:val="24"/>
        </w:rPr>
        <w:t>β</w:t>
      </w:r>
      <w:r w:rsidR="00794F90" w:rsidRPr="00CD1B63">
        <w:rPr>
          <w:rFonts w:ascii="Cambria" w:hAnsi="Cambria" w:cstheme="minorHAnsi"/>
          <w:iCs/>
          <w:szCs w:val="24"/>
          <w:vertAlign w:val="subscript"/>
        </w:rPr>
        <w:t>max</w:t>
      </w:r>
      <w:r w:rsidR="00794F90" w:rsidRPr="00CD1B63">
        <w:rPr>
          <w:rFonts w:cstheme="minorHAnsi"/>
          <w:szCs w:val="24"/>
        </w:rPr>
        <w:t xml:space="preserve"> = </w:t>
      </w:r>
      <w:r w:rsidR="0020593F" w:rsidRPr="00CD1B63">
        <w:rPr>
          <w:rFonts w:cstheme="minorHAnsi"/>
          <w:szCs w:val="24"/>
        </w:rPr>
        <w:t>3.</w:t>
      </w:r>
      <w:r w:rsidR="00AE5062">
        <w:rPr>
          <w:rFonts w:cstheme="minorHAnsi"/>
          <w:szCs w:val="24"/>
        </w:rPr>
        <w:t>8</w:t>
      </w:r>
      <w:r w:rsidR="0020593F" w:rsidRPr="00CD1B63">
        <w:rPr>
          <w:rFonts w:cstheme="minorHAnsi"/>
          <w:szCs w:val="24"/>
        </w:rPr>
        <w:t xml:space="preserve"> </w:t>
      </w:r>
      <w:r w:rsidR="00794F90" w:rsidRPr="00CD1B63">
        <w:rPr>
          <w:rFonts w:cstheme="minorHAnsi"/>
          <w:szCs w:val="24"/>
        </w:rPr>
        <w:t xml:space="preserve">and </w:t>
      </w:r>
      <w:r w:rsidR="00794F90" w:rsidRPr="00CD1B63">
        <w:rPr>
          <w:rFonts w:ascii="Cambria" w:hAnsi="Cambria" w:cstheme="minorHAnsi"/>
          <w:i/>
          <w:iCs/>
          <w:szCs w:val="24"/>
        </w:rPr>
        <w:t>K</w:t>
      </w:r>
      <w:r w:rsidR="00794F90" w:rsidRPr="00CD1B63">
        <w:rPr>
          <w:rFonts w:ascii="Cambria" w:hAnsi="Cambria" w:cstheme="minorHAnsi"/>
          <w:iCs/>
          <w:szCs w:val="24"/>
          <w:vertAlign w:val="subscript"/>
        </w:rPr>
        <w:t>m</w:t>
      </w:r>
      <w:r w:rsidR="00794F90" w:rsidRPr="00CD1B63">
        <w:rPr>
          <w:rFonts w:cstheme="minorHAnsi"/>
          <w:szCs w:val="24"/>
        </w:rPr>
        <w:t xml:space="preserve"> </w:t>
      </w:r>
      <w:r w:rsidR="0020593F" w:rsidRPr="00CD1B63">
        <w:rPr>
          <w:rFonts w:cstheme="minorHAnsi"/>
          <w:szCs w:val="24"/>
        </w:rPr>
        <w:t xml:space="preserve">= </w:t>
      </w:r>
      <w:r w:rsidR="00AE5062">
        <w:rPr>
          <w:rFonts w:cstheme="minorHAnsi"/>
          <w:szCs w:val="24"/>
        </w:rPr>
        <w:t>1</w:t>
      </w:r>
      <w:r w:rsidR="0020593F" w:rsidRPr="00CD1B63">
        <w:rPr>
          <w:rFonts w:cstheme="minorHAnsi"/>
          <w:szCs w:val="24"/>
        </w:rPr>
        <w:t>,</w:t>
      </w:r>
      <w:r w:rsidR="00794F90" w:rsidRPr="00CD1B63">
        <w:rPr>
          <w:rFonts w:cstheme="minorHAnsi"/>
          <w:szCs w:val="24"/>
        </w:rPr>
        <w:t xml:space="preserve"> shown in Figure 5</w:t>
      </w:r>
      <w:r w:rsidR="00CD1B63" w:rsidRPr="00CD1B63">
        <w:rPr>
          <w:rFonts w:cstheme="minorHAnsi"/>
          <w:szCs w:val="24"/>
        </w:rPr>
        <w:t>a</w:t>
      </w:r>
      <w:r w:rsidR="00794F90" w:rsidRPr="00CD1B63">
        <w:rPr>
          <w:rFonts w:cstheme="minorHAnsi"/>
          <w:szCs w:val="24"/>
        </w:rPr>
        <w:t xml:space="preserve">. </w:t>
      </w:r>
      <w:r w:rsidR="00CD1B63" w:rsidRPr="00CD1B63">
        <w:rPr>
          <w:rFonts w:cstheme="minorHAnsi"/>
          <w:szCs w:val="24"/>
        </w:rPr>
        <w:t>The five-point</w:t>
      </w:r>
      <w:r w:rsidR="00CD1B63">
        <w:rPr>
          <w:rFonts w:cstheme="minorHAnsi"/>
          <w:szCs w:val="24"/>
        </w:rPr>
        <w:t xml:space="preserve"> criterion is satisfied for </w:t>
      </w:r>
      <m:oMath>
        <m:d>
          <m:dPr>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=20,</m:t>
            </m:r>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r>
              <w:rPr>
                <w:rFonts w:ascii="Cambria Math" w:hAnsi="Cambria Math" w:cstheme="minorHAnsi"/>
                <w:szCs w:val="24"/>
              </w:rPr>
              <m:t>=16</m:t>
            </m:r>
          </m:e>
        </m:d>
      </m:oMath>
      <w:r w:rsidR="00CD1B63">
        <w:rPr>
          <w:rFonts w:cstheme="minorHAnsi"/>
          <w:szCs w:val="24"/>
        </w:rPr>
        <w:t xml:space="preserve">, and the oscillations for this case are shown in Figure 5b, for which </w:t>
      </w:r>
      <w:proofErr w:type="spellStart"/>
      <w:r w:rsidR="00CD1B63" w:rsidRPr="00794F90">
        <w:rPr>
          <w:rFonts w:ascii="Times New Roman" w:hAnsi="Times New Roman" w:cs="Times New Roman"/>
          <w:i/>
          <w:szCs w:val="24"/>
        </w:rPr>
        <w:t>P</w:t>
      </w:r>
      <w:r w:rsidR="00CD1B63" w:rsidRPr="00794F90">
        <w:rPr>
          <w:rFonts w:ascii="Times New Roman" w:hAnsi="Times New Roman" w:cs="Times New Roman"/>
          <w:szCs w:val="24"/>
          <w:vertAlign w:val="subscript"/>
        </w:rPr>
        <w:t>tot</w:t>
      </w:r>
      <w:proofErr w:type="spellEnd"/>
      <w:r w:rsidR="00CD1B63">
        <w:rPr>
          <w:rFonts w:cstheme="minorHAnsi"/>
          <w:szCs w:val="24"/>
        </w:rPr>
        <w:t xml:space="preserve"> = </w:t>
      </w:r>
      <w:r w:rsidR="00C476F4">
        <w:rPr>
          <w:rFonts w:cstheme="minorHAnsi"/>
          <w:szCs w:val="24"/>
        </w:rPr>
        <w:t>70</w:t>
      </w:r>
      <w:r w:rsidR="00276D4D">
        <w:rPr>
          <w:rFonts w:cstheme="minorHAnsi"/>
          <w:szCs w:val="24"/>
        </w:rPr>
        <w:t>;</w:t>
      </w:r>
      <w:r w:rsidR="00AD0EB9">
        <w:rPr>
          <w:rFonts w:cstheme="minorHAnsi"/>
          <w:szCs w:val="24"/>
        </w:rPr>
        <w:t xml:space="preserve"> discounting for mRNA species, we estimate </w:t>
      </w:r>
      <w:proofErr w:type="spellStart"/>
      <w:r w:rsidR="00AD0EB9" w:rsidRPr="00794F90">
        <w:rPr>
          <w:rFonts w:ascii="Times New Roman" w:hAnsi="Times New Roman" w:cs="Times New Roman"/>
          <w:i/>
          <w:szCs w:val="24"/>
        </w:rPr>
        <w:t>P</w:t>
      </w:r>
      <w:r w:rsidR="00AD0EB9" w:rsidRPr="00794F90">
        <w:rPr>
          <w:rFonts w:ascii="Times New Roman" w:hAnsi="Times New Roman" w:cs="Times New Roman"/>
          <w:szCs w:val="24"/>
          <w:vertAlign w:val="subscript"/>
        </w:rPr>
        <w:t>tot</w:t>
      </w:r>
      <w:proofErr w:type="spellEnd"/>
      <w:r w:rsidR="00AD0EB9">
        <w:rPr>
          <w:rFonts w:cstheme="minorHAnsi"/>
          <w:szCs w:val="24"/>
        </w:rPr>
        <w:t xml:space="preserve"> = 50. H</w:t>
      </w:r>
      <w:r w:rsidR="00CD1B63">
        <w:rPr>
          <w:rFonts w:cstheme="minorHAnsi"/>
          <w:szCs w:val="24"/>
        </w:rPr>
        <w:t xml:space="preserve">ence,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00CD1B63">
        <w:rPr>
          <w:rFonts w:cstheme="minorHAnsi"/>
          <w:szCs w:val="24"/>
        </w:rPr>
        <w:t xml:space="preserve"> = 100 </w:t>
      </w:r>
      <w:proofErr w:type="spellStart"/>
      <w:r w:rsidR="00CD1B63">
        <w:rPr>
          <w:rFonts w:cstheme="minorHAnsi"/>
          <w:szCs w:val="24"/>
        </w:rPr>
        <w:t>nM</w:t>
      </w:r>
      <w:proofErr w:type="spellEnd"/>
      <w:r w:rsidR="00CD1B63">
        <w:rPr>
          <w:rFonts w:cstheme="minorHAnsi"/>
          <w:szCs w:val="24"/>
        </w:rPr>
        <w:t>/</w:t>
      </w:r>
      <w:r w:rsidR="00AD0EB9">
        <w:rPr>
          <w:rFonts w:cstheme="minorHAnsi"/>
          <w:szCs w:val="24"/>
        </w:rPr>
        <w:t>5</w:t>
      </w:r>
      <w:r w:rsidR="00C476F4">
        <w:rPr>
          <w:rFonts w:cstheme="minorHAnsi"/>
          <w:szCs w:val="24"/>
        </w:rPr>
        <w:t>0</w:t>
      </w:r>
      <w:r w:rsidR="00CD1B63">
        <w:rPr>
          <w:rFonts w:cstheme="minorHAnsi"/>
          <w:szCs w:val="24"/>
        </w:rPr>
        <w:t xml:space="preserve"> </w:t>
      </w:r>
      <w:r w:rsidR="00AE5062">
        <w:rPr>
          <w:rFonts w:cstheme="minorHAnsi"/>
          <w:szCs w:val="24"/>
        </w:rPr>
        <w:t>≈</w:t>
      </w:r>
      <w:r w:rsidR="00CD1B63">
        <w:rPr>
          <w:rFonts w:cstheme="minorHAnsi"/>
          <w:szCs w:val="24"/>
        </w:rPr>
        <w:t xml:space="preserve"> </w:t>
      </w:r>
      <w:r w:rsidR="00AD0EB9">
        <w:rPr>
          <w:rFonts w:cstheme="minorHAnsi"/>
          <w:szCs w:val="24"/>
        </w:rPr>
        <w:t>2</w:t>
      </w:r>
      <w:r w:rsidR="00AE5062">
        <w:rPr>
          <w:rFonts w:cstheme="minorHAnsi"/>
          <w:szCs w:val="24"/>
        </w:rPr>
        <w:t xml:space="preserve"> </w:t>
      </w:r>
      <w:proofErr w:type="spellStart"/>
      <w:r w:rsidR="008E2FE5">
        <w:rPr>
          <w:rFonts w:cstheme="minorHAnsi"/>
          <w:szCs w:val="24"/>
        </w:rPr>
        <w:t>nM</w:t>
      </w:r>
      <w:proofErr w:type="spellEnd"/>
      <w:r w:rsidR="00276D4D">
        <w:rPr>
          <w:rFonts w:cstheme="minorHAnsi"/>
          <w:szCs w:val="24"/>
        </w:rPr>
        <w:t xml:space="preserve"> and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A</m:t>
                </m:r>
              </m:e>
            </m:acc>
          </m:e>
          <m:sub>
            <m:r>
              <m:rPr>
                <m:nor/>
              </m:rPr>
              <w:rPr>
                <w:rFonts w:ascii="Cambria Math" w:hAnsi="Cambria Math" w:cstheme="minorHAnsi"/>
                <w:szCs w:val="24"/>
              </w:rPr>
              <m:t>T</m:t>
            </m:r>
          </m:sub>
        </m:sSub>
      </m:oMath>
      <w:r w:rsidR="00276D4D">
        <w:rPr>
          <w:rFonts w:cstheme="minorHAnsi"/>
          <w:szCs w:val="24"/>
        </w:rPr>
        <w:t xml:space="preserve"> ≈ </w:t>
      </w:r>
      <w:r w:rsidR="00AD0EB9">
        <w:rPr>
          <w:rFonts w:cstheme="minorHAnsi"/>
          <w:szCs w:val="24"/>
        </w:rPr>
        <w:t>40</w:t>
      </w:r>
      <w:r w:rsidR="00276D4D">
        <w:rPr>
          <w:rFonts w:cstheme="minorHAnsi"/>
          <w:szCs w:val="24"/>
        </w:rPr>
        <w:t xml:space="preserve"> </w:t>
      </w:r>
      <w:proofErr w:type="spellStart"/>
      <w:r w:rsidR="00276D4D">
        <w:rPr>
          <w:rFonts w:cstheme="minorHAnsi"/>
          <w:szCs w:val="24"/>
        </w:rPr>
        <w:t>nM</w:t>
      </w:r>
      <w:proofErr w:type="spellEnd"/>
      <w:r w:rsidR="00276D4D">
        <w:rPr>
          <w:rFonts w:cstheme="minorHAnsi"/>
          <w:szCs w:val="24"/>
        </w:rPr>
        <w:t xml:space="preserve"> (</w:t>
      </w:r>
      <w:r w:rsidR="00AD0EB9">
        <w:rPr>
          <w:rFonts w:cstheme="minorHAnsi"/>
          <w:szCs w:val="24"/>
        </w:rPr>
        <w:t>12,</w:t>
      </w:r>
      <w:r w:rsidR="00276D4D">
        <w:rPr>
          <w:rFonts w:cstheme="minorHAnsi"/>
          <w:szCs w:val="24"/>
        </w:rPr>
        <w:t xml:space="preserve">000 molecules in a </w:t>
      </w:r>
      <w:r w:rsidR="00276D4D">
        <w:rPr>
          <w:rFonts w:cstheme="minorHAnsi"/>
          <w:szCs w:val="24"/>
        </w:rPr>
        <w:lastRenderedPageBreak/>
        <w:t xml:space="preserve">nucleus of volume 500 </w:t>
      </w:r>
      <w:proofErr w:type="spellStart"/>
      <w:r w:rsidR="00276D4D">
        <w:rPr>
          <w:rFonts w:cstheme="minorHAnsi"/>
          <w:szCs w:val="24"/>
        </w:rPr>
        <w:t>fL</w:t>
      </w:r>
      <w:proofErr w:type="spellEnd"/>
      <w:r w:rsidR="00276D4D">
        <w:rPr>
          <w:rFonts w:cstheme="minorHAnsi"/>
          <w:szCs w:val="24"/>
        </w:rPr>
        <w:t>)</w:t>
      </w:r>
      <w:r w:rsidR="008E2FE5">
        <w:rPr>
          <w:rFonts w:cstheme="minorHAnsi"/>
          <w:szCs w:val="24"/>
        </w:rPr>
        <w:t xml:space="preserve">. </w:t>
      </w:r>
      <w:r w:rsidR="00B31082">
        <w:rPr>
          <w:rFonts w:cstheme="minorHAnsi"/>
          <w:szCs w:val="24"/>
        </w:rPr>
        <w:t xml:space="preserve">This estimate of the theoretical value of </w:t>
      </w:r>
      <w:r w:rsidR="00876EBE">
        <w:rPr>
          <w:rFonts w:cstheme="minorHAnsi"/>
          <w:szCs w:val="24"/>
        </w:rPr>
        <w:t xml:space="preserve">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00B31082">
        <w:rPr>
          <w:rFonts w:cstheme="minorHAnsi"/>
          <w:szCs w:val="24"/>
        </w:rPr>
        <w:t xml:space="preserve"> is </w:t>
      </w:r>
      <w:r w:rsidR="00B47957">
        <w:rPr>
          <w:rFonts w:cstheme="minorHAnsi"/>
          <w:szCs w:val="24"/>
        </w:rPr>
        <w:t xml:space="preserve">now </w:t>
      </w:r>
      <w:r w:rsidR="00AD0EB9">
        <w:rPr>
          <w:rFonts w:cstheme="minorHAnsi"/>
          <w:szCs w:val="24"/>
        </w:rPr>
        <w:t>within our range</w:t>
      </w:r>
      <w:r w:rsidR="00B31082">
        <w:rPr>
          <w:rFonts w:cstheme="minorHAnsi"/>
          <w:szCs w:val="24"/>
        </w:rPr>
        <w:t xml:space="preserve"> of the probable experimental value</w:t>
      </w:r>
      <w:r w:rsidR="00AD0EB9">
        <w:rPr>
          <w:rFonts w:cstheme="minorHAnsi"/>
          <w:szCs w:val="24"/>
        </w:rPr>
        <w:t xml:space="preserve">, 1 </w:t>
      </w:r>
      <w:proofErr w:type="spellStart"/>
      <w:r w:rsidR="00AD0EB9">
        <w:rPr>
          <w:rFonts w:cstheme="minorHAnsi"/>
          <w:szCs w:val="24"/>
        </w:rPr>
        <w:t>nM</w:t>
      </w:r>
      <w:proofErr w:type="spellEnd"/>
      <w:r w:rsidR="00AD0EB9">
        <w:rPr>
          <w:rFonts w:cstheme="minorHAnsi"/>
          <w:szCs w:val="24"/>
        </w:rPr>
        <w:t xml:space="preserve"> &lt;</w:t>
      </w:r>
      <w:r w:rsidR="00B31082">
        <w:rPr>
          <w:rFonts w:cstheme="minorHAnsi"/>
          <w:szCs w:val="24"/>
        </w:rPr>
        <w:t xml:space="preserve">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002970BB">
        <w:rPr>
          <w:rFonts w:cstheme="minorHAnsi"/>
          <w:szCs w:val="24"/>
        </w:rPr>
        <w:t xml:space="preserve"> </w:t>
      </w:r>
      <w:r w:rsidR="00AD0EB9">
        <w:rPr>
          <w:rFonts w:cstheme="minorHAnsi"/>
          <w:szCs w:val="24"/>
        </w:rPr>
        <w:t>&lt;</w:t>
      </w:r>
      <w:r w:rsidR="002970BB">
        <w:rPr>
          <w:rFonts w:cstheme="minorHAnsi"/>
          <w:szCs w:val="24"/>
        </w:rPr>
        <w:t xml:space="preserve"> 10 </w:t>
      </w:r>
      <w:proofErr w:type="spellStart"/>
      <w:r w:rsidR="002970BB">
        <w:rPr>
          <w:rFonts w:cstheme="minorHAnsi"/>
          <w:szCs w:val="24"/>
        </w:rPr>
        <w:t>nM</w:t>
      </w:r>
      <w:proofErr w:type="spellEnd"/>
      <w:r w:rsidR="00751DAC">
        <w:rPr>
          <w:rFonts w:cstheme="minorHAnsi"/>
          <w:szCs w:val="24"/>
        </w:rPr>
        <w:t>, and the estimate of the total number of BMAL molecules per nucleus is acceptable, considering our uncertainty about the localization of BMAL.</w:t>
      </w:r>
    </w:p>
    <w:p w14:paraId="1C053EE5" w14:textId="76D8345E" w:rsidR="000C7E43" w:rsidRDefault="005957E1" w:rsidP="00626F7A">
      <w:pPr>
        <w:spacing w:after="120"/>
        <w:jc w:val="both"/>
        <w:rPr>
          <w:rFonts w:eastAsiaTheme="minorEastAsia" w:cstheme="minorHAnsi"/>
        </w:rPr>
      </w:pPr>
      <w:r>
        <w:rPr>
          <w:rFonts w:cstheme="minorHAnsi"/>
          <w:szCs w:val="24"/>
        </w:rPr>
        <w:t>A disturbing property of this</w:t>
      </w:r>
      <w:r w:rsidR="00865958" w:rsidRPr="00F64F97">
        <w:rPr>
          <w:rFonts w:cstheme="minorHAnsi"/>
          <w:szCs w:val="24"/>
        </w:rPr>
        <w:t xml:space="preserve"> SNF</w:t>
      </w:r>
      <w:r w:rsidR="00295B9A">
        <w:rPr>
          <w:rFonts w:cstheme="minorHAnsi"/>
          <w:szCs w:val="24"/>
        </w:rPr>
        <w:t>(0M8)</w:t>
      </w:r>
      <w:r w:rsidR="00865958" w:rsidRPr="00F64F97">
        <w:rPr>
          <w:rFonts w:cstheme="minorHAnsi"/>
          <w:szCs w:val="24"/>
        </w:rPr>
        <w:t xml:space="preserve"> model</w:t>
      </w:r>
      <w:r w:rsidR="00B47957">
        <w:rPr>
          <w:rFonts w:cstheme="minorHAnsi"/>
          <w:szCs w:val="24"/>
        </w:rPr>
        <w:t xml:space="preserve"> </w:t>
      </w:r>
      <w:r>
        <w:rPr>
          <w:rFonts w:cstheme="minorHAnsi"/>
          <w:szCs w:val="24"/>
        </w:rPr>
        <w:t>is</w:t>
      </w:r>
      <w:r w:rsidR="00B47957">
        <w:rPr>
          <w:rFonts w:cstheme="minorHAnsi"/>
          <w:szCs w:val="24"/>
        </w:rPr>
        <w:t xml:space="preserve"> that</w:t>
      </w:r>
      <w:r w:rsidR="00865958" w:rsidRPr="00F64F97">
        <w:rPr>
          <w:rFonts w:cstheme="minorHAnsi"/>
          <w:szCs w:val="24"/>
        </w:rPr>
        <w:t xml:space="preserve"> oscillations</w:t>
      </w:r>
      <w:r w:rsidR="00B47957">
        <w:rPr>
          <w:rFonts w:cstheme="minorHAnsi"/>
          <w:szCs w:val="24"/>
        </w:rPr>
        <w:t xml:space="preserve"> persist</w:t>
      </w:r>
      <w:r w:rsidR="00865958" w:rsidRPr="00F64F97">
        <w:rPr>
          <w:rFonts w:cstheme="minorHAnsi"/>
          <w:szCs w:val="24"/>
        </w:rPr>
        <w:t xml:space="preserve"> </w:t>
      </w:r>
      <w:r w:rsidR="00D77D78" w:rsidRPr="00F64F97">
        <w:rPr>
          <w:rFonts w:cstheme="minorHAnsi"/>
          <w:szCs w:val="24"/>
        </w:rPr>
        <w:t>even as</w:t>
      </w:r>
      <w:r w:rsidR="00E14502" w:rsidRPr="00F64F97">
        <w:rPr>
          <w:rFonts w:cstheme="minorHAnsi"/>
          <w:szCs w:val="24"/>
        </w:rPr>
        <w:t xml:space="preserve"> </w:t>
      </w:r>
      <w:r w:rsidR="00E14502" w:rsidRPr="00F64F97">
        <w:rPr>
          <w:rFonts w:ascii="Cambria" w:hAnsi="Cambria" w:cstheme="minorHAnsi"/>
          <w:i/>
          <w:iCs/>
          <w:szCs w:val="24"/>
        </w:rPr>
        <w:t>A</w:t>
      </w:r>
      <w:r w:rsidR="00E14502" w:rsidRPr="0097107F">
        <w:rPr>
          <w:rFonts w:ascii="Cambria" w:hAnsi="Cambria" w:cstheme="minorHAnsi"/>
          <w:iCs/>
          <w:szCs w:val="24"/>
          <w:vertAlign w:val="subscript"/>
        </w:rPr>
        <w:t>T</w:t>
      </w:r>
      <w:r w:rsidR="00E14502" w:rsidRPr="00F64F97">
        <w:rPr>
          <w:rFonts w:ascii="Times New Roman" w:hAnsi="Times New Roman" w:cs="Times New Roman"/>
          <w:szCs w:val="24"/>
        </w:rPr>
        <w:t xml:space="preserve"> </w:t>
      </w:r>
      <w:r w:rsidR="008F4BA8" w:rsidRPr="00F64F97">
        <w:rPr>
          <w:rFonts w:ascii="Cambria" w:eastAsiaTheme="minorEastAsia" w:hAnsi="Cambria" w:cstheme="minorHAnsi"/>
        </w:rPr>
        <w:t>→</w:t>
      </w:r>
      <w:r w:rsidR="00E14502" w:rsidRPr="00F64F97">
        <w:rPr>
          <w:rFonts w:eastAsiaTheme="minorEastAsia" w:cstheme="minorHAnsi"/>
        </w:rPr>
        <w:t xml:space="preserve"> 0</w:t>
      </w:r>
      <w:r w:rsidR="00B21471">
        <w:rPr>
          <w:rFonts w:eastAsiaTheme="minorEastAsia" w:cstheme="minorHAnsi"/>
        </w:rPr>
        <w:t>, which is clearly</w:t>
      </w:r>
      <w:r w:rsidR="00E14502" w:rsidRPr="00F64F97">
        <w:rPr>
          <w:rFonts w:eastAsiaTheme="minorEastAsia" w:cstheme="minorHAnsi"/>
        </w:rPr>
        <w:t xml:space="preserve"> impossible </w:t>
      </w:r>
      <w:r w:rsidR="00865958" w:rsidRPr="00F64F97">
        <w:rPr>
          <w:rFonts w:eastAsiaTheme="minorEastAsia" w:cstheme="minorHAnsi"/>
        </w:rPr>
        <w:t xml:space="preserve">because there can be no expression of the </w:t>
      </w:r>
      <w:r w:rsidR="00C40BC8" w:rsidRPr="00F64F97">
        <w:rPr>
          <w:rFonts w:eastAsiaTheme="minorEastAsia" w:cstheme="minorHAnsi"/>
          <w:i/>
        </w:rPr>
        <w:t>P</w:t>
      </w:r>
      <w:r w:rsidR="00095903">
        <w:rPr>
          <w:rFonts w:eastAsiaTheme="minorEastAsia" w:cstheme="minorHAnsi"/>
          <w:i/>
        </w:rPr>
        <w:t>er</w:t>
      </w:r>
      <w:r w:rsidR="00865958" w:rsidRPr="00F64F97">
        <w:rPr>
          <w:rFonts w:eastAsiaTheme="minorEastAsia" w:cstheme="minorHAnsi"/>
        </w:rPr>
        <w:t xml:space="preserve"> gene when </w:t>
      </w:r>
      <w:r w:rsidR="00113C36" w:rsidRPr="00F64F97">
        <w:rPr>
          <w:rFonts w:eastAsiaTheme="minorEastAsia" w:cstheme="minorHAnsi"/>
        </w:rPr>
        <w:t>BMAL</w:t>
      </w:r>
      <w:r w:rsidR="00865958" w:rsidRPr="00F64F97">
        <w:rPr>
          <w:rFonts w:eastAsiaTheme="minorEastAsia" w:cstheme="minorHAnsi"/>
        </w:rPr>
        <w:t xml:space="preserve"> concentration is </w:t>
      </w:r>
      <w:r w:rsidR="00C40BC8" w:rsidRPr="00F64F97">
        <w:rPr>
          <w:rFonts w:eastAsiaTheme="minorEastAsia" w:cstheme="minorHAnsi"/>
        </w:rPr>
        <w:t>zero</w:t>
      </w:r>
      <w:r w:rsidR="00865958" w:rsidRPr="00F64F97">
        <w:rPr>
          <w:rFonts w:eastAsiaTheme="minorEastAsia" w:cstheme="minorHAnsi"/>
        </w:rPr>
        <w:t xml:space="preserve">. The problem, of course, is </w:t>
      </w:r>
      <w:r w:rsidR="00C40BC8" w:rsidRPr="00F64F97">
        <w:rPr>
          <w:rFonts w:eastAsiaTheme="minorEastAsia" w:cstheme="minorHAnsi"/>
        </w:rPr>
        <w:t>that</w:t>
      </w:r>
      <w:r w:rsidR="00865958" w:rsidRPr="00F64F97">
        <w:rPr>
          <w:rFonts w:eastAsiaTheme="minorEastAsia" w:cstheme="minorHAnsi"/>
        </w:rPr>
        <w:t xml:space="preserve"> the rate law for</w:t>
      </w:r>
      <w:r w:rsidR="00A7691E" w:rsidRPr="00F64F97">
        <w:rPr>
          <w:rFonts w:eastAsiaTheme="minorEastAsia" w:cstheme="minorHAnsi"/>
        </w:rPr>
        <w:t xml:space="preserve"> </w:t>
      </w:r>
      <w:r w:rsidR="00C40BC8" w:rsidRPr="00F64F97">
        <w:rPr>
          <w:rFonts w:eastAsiaTheme="minorEastAsia" w:cstheme="minorHAnsi"/>
          <w:i/>
          <w:iCs/>
        </w:rPr>
        <w:t>P</w:t>
      </w:r>
      <w:r w:rsidR="00095903">
        <w:rPr>
          <w:rFonts w:eastAsiaTheme="minorEastAsia" w:cstheme="minorHAnsi"/>
          <w:i/>
          <w:iCs/>
        </w:rPr>
        <w:t>er</w:t>
      </w:r>
      <w:r w:rsidR="00A7691E" w:rsidRPr="00F64F97">
        <w:rPr>
          <w:rFonts w:eastAsiaTheme="minorEastAsia" w:cstheme="minorHAnsi"/>
          <w:i/>
          <w:iCs/>
        </w:rPr>
        <w:t xml:space="preserve"> </w:t>
      </w:r>
      <w:r w:rsidR="00A7691E" w:rsidRPr="00F64F97">
        <w:rPr>
          <w:rFonts w:eastAsiaTheme="minorEastAsia" w:cstheme="minorHAnsi"/>
        </w:rPr>
        <w:t>transcription</w:t>
      </w:r>
      <w:r w:rsidR="00865958" w:rsidRPr="00F64F97">
        <w:rPr>
          <w:rFonts w:eastAsiaTheme="minorEastAsia" w:cstheme="minorHAnsi"/>
        </w:rPr>
        <w:t xml:space="preserve"> (r</w:t>
      </w:r>
      <w:r w:rsidR="00A7691E" w:rsidRPr="00F64F97">
        <w:rPr>
          <w:rFonts w:eastAsiaTheme="minorEastAsia" w:cstheme="minorHAnsi"/>
        </w:rPr>
        <w:t xml:space="preserve">ate </w:t>
      </w:r>
      <m:oMath>
        <m:r>
          <w:rPr>
            <w:rFonts w:ascii="Cambria Math" w:eastAsiaTheme="minorEastAsia" w:hAnsi="Cambria Math" w:cstheme="minorHAnsi"/>
          </w:rPr>
          <m:t>∝</m:t>
        </m:r>
      </m:oMath>
      <w:r w:rsidR="00865958" w:rsidRPr="00F64F97">
        <w:rPr>
          <w:rFonts w:eastAsiaTheme="minorEastAsia" w:cstheme="minorHAnsi"/>
        </w:rPr>
        <w:t xml:space="preserve"> </w:t>
      </w:r>
      <w:proofErr w:type="spellStart"/>
      <w:r w:rsidR="00865958" w:rsidRPr="00F64F97">
        <w:rPr>
          <w:rFonts w:ascii="Cambria" w:eastAsiaTheme="minorEastAsia" w:hAnsi="Cambria" w:cstheme="minorHAnsi"/>
          <w:i/>
        </w:rPr>
        <w:t>A</w:t>
      </w:r>
      <w:r w:rsidR="00865958" w:rsidRPr="00F64F97">
        <w:rPr>
          <w:rFonts w:ascii="Cambria" w:eastAsiaTheme="minorEastAsia" w:hAnsi="Cambria" w:cstheme="minorHAnsi"/>
          <w:vertAlign w:val="subscript"/>
        </w:rPr>
        <w:t>free</w:t>
      </w:r>
      <w:proofErr w:type="spellEnd"/>
      <w:r w:rsidR="00865958" w:rsidRPr="00F64F97">
        <w:rPr>
          <w:rFonts w:ascii="Cambria" w:eastAsiaTheme="minorEastAsia" w:hAnsi="Cambria" w:cstheme="minorHAnsi"/>
        </w:rPr>
        <w:t>/</w:t>
      </w:r>
      <w:r w:rsidR="00865958" w:rsidRPr="00F64F97">
        <w:rPr>
          <w:rFonts w:ascii="Cambria" w:eastAsiaTheme="minorEastAsia" w:hAnsi="Cambria" w:cstheme="minorHAnsi"/>
          <w:i/>
        </w:rPr>
        <w:t>A</w:t>
      </w:r>
      <w:r w:rsidR="00865958" w:rsidRPr="00F64F97">
        <w:rPr>
          <w:rFonts w:ascii="Cambria" w:eastAsiaTheme="minorEastAsia" w:hAnsi="Cambria" w:cstheme="minorHAnsi"/>
          <w:vertAlign w:val="subscript"/>
        </w:rPr>
        <w:t>T</w:t>
      </w:r>
      <w:r w:rsidR="00865958" w:rsidRPr="00F64F97">
        <w:rPr>
          <w:rFonts w:eastAsiaTheme="minorEastAsia" w:cstheme="minorHAnsi"/>
        </w:rPr>
        <w:t>)</w:t>
      </w:r>
      <w:r w:rsidR="00647535" w:rsidRPr="00F64F97">
        <w:rPr>
          <w:rFonts w:eastAsiaTheme="minorEastAsia" w:cstheme="minorHAnsi"/>
        </w:rPr>
        <w:t xml:space="preserve"> is valid only if</w:t>
      </w:r>
      <w:r w:rsidR="00AC2375" w:rsidRPr="00F64F97">
        <w:rPr>
          <w:rFonts w:eastAsiaTheme="minorEastAsia" w:cstheme="minorHAnsi"/>
        </w:rPr>
        <w:t xml:space="preserve"> BMAL saturates </w:t>
      </w:r>
      <w:r w:rsidR="00AC2375" w:rsidRPr="00F64F97">
        <w:rPr>
          <w:rFonts w:eastAsiaTheme="minorEastAsia" w:cstheme="minorHAnsi"/>
          <w:i/>
        </w:rPr>
        <w:t>P</w:t>
      </w:r>
      <w:r w:rsidR="00095903">
        <w:rPr>
          <w:rFonts w:eastAsiaTheme="minorEastAsia" w:cstheme="minorHAnsi"/>
          <w:i/>
        </w:rPr>
        <w:t>er</w:t>
      </w:r>
      <w:r w:rsidR="00AC2375" w:rsidRPr="00F64F97">
        <w:rPr>
          <w:rFonts w:eastAsiaTheme="minorEastAsia" w:cstheme="minorHAnsi"/>
          <w:i/>
        </w:rPr>
        <w:t xml:space="preserve"> </w:t>
      </w:r>
      <w:r w:rsidR="00AC2375" w:rsidRPr="00F64F97">
        <w:rPr>
          <w:rFonts w:eastAsiaTheme="minorEastAsia" w:cstheme="minorHAnsi"/>
        </w:rPr>
        <w:t>E-box</w:t>
      </w:r>
      <w:r w:rsidR="00293AD4" w:rsidRPr="00F64F97">
        <w:rPr>
          <w:rFonts w:eastAsiaTheme="minorEastAsia" w:cstheme="minorHAnsi"/>
        </w:rPr>
        <w:t>es</w:t>
      </w:r>
      <w:r w:rsidR="0041249A" w:rsidRPr="00F64F97">
        <w:rPr>
          <w:rFonts w:eastAsiaTheme="minorEastAsia" w:cstheme="minorHAnsi"/>
        </w:rPr>
        <w:t xml:space="preserve">, which clearly cannot be true as </w:t>
      </w:r>
      <w:r w:rsidR="0041249A" w:rsidRPr="00F64F97">
        <w:rPr>
          <w:rFonts w:ascii="Cambria" w:eastAsiaTheme="minorEastAsia" w:hAnsi="Cambria" w:cstheme="minorHAnsi"/>
          <w:i/>
        </w:rPr>
        <w:t>A</w:t>
      </w:r>
      <w:r w:rsidR="0041249A" w:rsidRPr="00F64F97">
        <w:rPr>
          <w:rFonts w:ascii="Cambria" w:eastAsiaTheme="minorEastAsia" w:hAnsi="Cambria" w:cstheme="minorHAnsi"/>
          <w:vertAlign w:val="subscript"/>
        </w:rPr>
        <w:t>T</w:t>
      </w:r>
      <w:r w:rsidR="0041249A" w:rsidRPr="00F64F97">
        <w:rPr>
          <w:rFonts w:eastAsiaTheme="minorEastAsia" w:cstheme="minorHAnsi"/>
        </w:rPr>
        <w:t xml:space="preserve"> </w:t>
      </w:r>
      <w:r w:rsidR="008F4BA8" w:rsidRPr="00F64F97">
        <w:rPr>
          <w:rFonts w:ascii="Cambria" w:eastAsiaTheme="minorEastAsia" w:hAnsi="Cambria" w:cstheme="minorHAnsi"/>
        </w:rPr>
        <w:t>→</w:t>
      </w:r>
      <w:r w:rsidR="0041249A" w:rsidRPr="00F64F97">
        <w:rPr>
          <w:rFonts w:eastAsiaTheme="minorEastAsia" w:cstheme="minorHAnsi"/>
        </w:rPr>
        <w:t xml:space="preserve"> 0</w:t>
      </w:r>
      <w:r w:rsidR="00647535" w:rsidRPr="00F64F97">
        <w:rPr>
          <w:rFonts w:eastAsiaTheme="minorEastAsia" w:cstheme="minorHAnsi"/>
        </w:rPr>
        <w:t>.</w:t>
      </w:r>
      <w:r w:rsidR="00A7691E" w:rsidRPr="00F64F97">
        <w:rPr>
          <w:rFonts w:eastAsiaTheme="minorEastAsia" w:cstheme="minorHAnsi"/>
        </w:rPr>
        <w:t xml:space="preserve"> </w:t>
      </w:r>
      <w:r w:rsidR="00647535" w:rsidRPr="00F64F97">
        <w:rPr>
          <w:rFonts w:eastAsiaTheme="minorEastAsia" w:cstheme="minorHAnsi"/>
        </w:rPr>
        <w:t xml:space="preserve">To get around this </w:t>
      </w:r>
      <w:r w:rsidR="000B59AD">
        <w:rPr>
          <w:rFonts w:eastAsiaTheme="minorEastAsia" w:cstheme="minorHAnsi"/>
        </w:rPr>
        <w:t>problem</w:t>
      </w:r>
      <w:r w:rsidR="00647535" w:rsidRPr="00F64F97">
        <w:rPr>
          <w:rFonts w:eastAsiaTheme="minorEastAsia" w:cstheme="minorHAnsi"/>
        </w:rPr>
        <w:t xml:space="preserve">, we </w:t>
      </w:r>
      <w:r w:rsidR="00830B55">
        <w:rPr>
          <w:rFonts w:eastAsiaTheme="minorEastAsia" w:cstheme="minorHAnsi"/>
        </w:rPr>
        <w:t>propose a revised rate law</w:t>
      </w:r>
      <w:r w:rsidR="00647535" w:rsidRPr="00F64F97">
        <w:rPr>
          <w:rFonts w:eastAsiaTheme="minorEastAsia" w:cstheme="minorHAnsi"/>
        </w:rPr>
        <w:t xml:space="preserve"> for </w:t>
      </w:r>
      <w:r w:rsidR="00C40BC8" w:rsidRPr="00F64F97">
        <w:rPr>
          <w:rFonts w:eastAsiaTheme="minorEastAsia" w:cstheme="minorHAnsi"/>
          <w:i/>
        </w:rPr>
        <w:t>P</w:t>
      </w:r>
      <w:r w:rsidR="00095903">
        <w:rPr>
          <w:rFonts w:eastAsiaTheme="minorEastAsia" w:cstheme="minorHAnsi"/>
          <w:i/>
        </w:rPr>
        <w:t>er</w:t>
      </w:r>
      <w:r w:rsidR="00647535" w:rsidRPr="00F64F97">
        <w:rPr>
          <w:rFonts w:eastAsiaTheme="minorEastAsia" w:cstheme="minorHAnsi"/>
        </w:rPr>
        <w:t xml:space="preserve"> gene transcription</w:t>
      </w:r>
      <w:r w:rsidR="002E4737" w:rsidRPr="00F64F97">
        <w:rPr>
          <w:rFonts w:eastAsiaTheme="minorEastAsia" w:cstheme="minorHAnsi"/>
        </w:rPr>
        <w:t xml:space="preserve"> (see Supplementary Materials</w:t>
      </w:r>
      <w:r w:rsidR="00B97AE5" w:rsidRPr="00F64F97">
        <w:rPr>
          <w:rFonts w:eastAsiaTheme="minorEastAsia" w:cstheme="minorHAnsi"/>
        </w:rPr>
        <w:t xml:space="preserve">, ‘Deriving the rate laws for </w:t>
      </w:r>
      <w:r w:rsidR="00B97AE5" w:rsidRPr="00F64F97">
        <w:rPr>
          <w:rFonts w:eastAsiaTheme="minorEastAsia" w:cstheme="minorHAnsi"/>
          <w:i/>
        </w:rPr>
        <w:t>P</w:t>
      </w:r>
      <w:r w:rsidR="00095903">
        <w:rPr>
          <w:rFonts w:eastAsiaTheme="minorEastAsia" w:cstheme="minorHAnsi"/>
          <w:i/>
        </w:rPr>
        <w:t xml:space="preserve">er </w:t>
      </w:r>
      <w:r w:rsidR="00B97AE5" w:rsidRPr="00F64F97">
        <w:rPr>
          <w:rFonts w:eastAsiaTheme="minorEastAsia" w:cstheme="minorHAnsi"/>
        </w:rPr>
        <w:t>transcription’</w:t>
      </w:r>
      <w:r w:rsidR="002E4737" w:rsidRPr="00F64F97">
        <w:rPr>
          <w:rFonts w:eastAsiaTheme="minorEastAsia" w:cstheme="minorHAnsi"/>
        </w:rPr>
        <w:t>)</w:t>
      </w:r>
      <w:r w:rsidR="00647535" w:rsidRPr="00F64F97">
        <w:rPr>
          <w:rFonts w:eastAsiaTheme="minorEastAsia" w:cstheme="minorHAnsi"/>
        </w:rPr>
        <w:t>.</w:t>
      </w:r>
    </w:p>
    <w:p w14:paraId="03E39135" w14:textId="3D1C1398" w:rsidR="00925190" w:rsidRPr="00F64F97" w:rsidRDefault="00D512C9" w:rsidP="00626F7A">
      <w:pPr>
        <w:spacing w:after="120"/>
        <w:jc w:val="both"/>
        <w:rPr>
          <w:rFonts w:eastAsiaTheme="minorEastAsia" w:cstheme="minorHAnsi"/>
          <w:b/>
          <w:bCs/>
        </w:rPr>
      </w:pPr>
      <w:r>
        <w:rPr>
          <w:rFonts w:eastAsiaTheme="minorEastAsia" w:cstheme="minorHAnsi"/>
          <w:b/>
          <w:bCs/>
        </w:rPr>
        <w:t>A More Realistic Rate Law for</w:t>
      </w:r>
      <w:r w:rsidR="006C1FBF" w:rsidRPr="00F64F97">
        <w:rPr>
          <w:rFonts w:eastAsiaTheme="minorEastAsia" w:cstheme="minorHAnsi"/>
          <w:b/>
          <w:bCs/>
        </w:rPr>
        <w:t xml:space="preserve"> </w:t>
      </w:r>
      <w:r w:rsidR="00C40BC8" w:rsidRPr="00F64F97">
        <w:rPr>
          <w:rFonts w:eastAsiaTheme="minorEastAsia" w:cstheme="minorHAnsi"/>
          <w:b/>
          <w:bCs/>
          <w:i/>
          <w:iCs/>
        </w:rPr>
        <w:t>P</w:t>
      </w:r>
      <w:r w:rsidR="00095903">
        <w:rPr>
          <w:rFonts w:eastAsiaTheme="minorEastAsia" w:cstheme="minorHAnsi"/>
          <w:b/>
          <w:bCs/>
          <w:i/>
          <w:iCs/>
        </w:rPr>
        <w:t>er</w:t>
      </w:r>
      <w:r w:rsidR="00735047" w:rsidRPr="00F64F97">
        <w:rPr>
          <w:rFonts w:eastAsiaTheme="minorEastAsia" w:cstheme="minorHAnsi"/>
          <w:b/>
          <w:bCs/>
          <w:i/>
          <w:iCs/>
        </w:rPr>
        <w:t xml:space="preserve"> </w:t>
      </w:r>
      <w:r w:rsidR="00735047" w:rsidRPr="00F64F97">
        <w:rPr>
          <w:rFonts w:eastAsiaTheme="minorEastAsia" w:cstheme="minorHAnsi"/>
          <w:b/>
          <w:bCs/>
        </w:rPr>
        <w:t>Transcription Rate Law</w:t>
      </w:r>
      <w:r w:rsidR="00845159" w:rsidRPr="00F64F97">
        <w:rPr>
          <w:rFonts w:eastAsiaTheme="minorEastAsia" w:cstheme="minorHAnsi"/>
          <w:b/>
          <w:bCs/>
        </w:rPr>
        <w:t xml:space="preserve"> </w:t>
      </w:r>
      <w:r>
        <w:rPr>
          <w:rFonts w:eastAsiaTheme="minorEastAsia" w:cstheme="minorHAnsi"/>
          <w:b/>
          <w:bCs/>
        </w:rPr>
        <w:t xml:space="preserve">Does </w:t>
      </w:r>
      <w:r w:rsidRPr="00D512C9">
        <w:rPr>
          <w:rFonts w:eastAsiaTheme="minorEastAsia" w:cstheme="minorHAnsi"/>
          <w:b/>
          <w:bCs/>
        </w:rPr>
        <w:t xml:space="preserve">Not </w:t>
      </w:r>
      <w:r w:rsidR="00845159" w:rsidRPr="00D512C9">
        <w:rPr>
          <w:rFonts w:eastAsiaTheme="minorEastAsia" w:cstheme="minorHAnsi"/>
          <w:b/>
          <w:bCs/>
        </w:rPr>
        <w:t>Incr</w:t>
      </w:r>
      <w:r w:rsidRPr="00D512C9">
        <w:rPr>
          <w:rFonts w:eastAsiaTheme="minorEastAsia" w:cstheme="minorHAnsi"/>
          <w:b/>
          <w:bCs/>
        </w:rPr>
        <w:t>ease</w:t>
      </w:r>
      <w:r w:rsidR="00845159" w:rsidRPr="00D512C9">
        <w:rPr>
          <w:rFonts w:eastAsiaTheme="minorEastAsia" w:cstheme="minorHAnsi"/>
          <w:b/>
          <w:bCs/>
        </w:rPr>
        <w:t xml:space="preserve"> the Robustness of </w:t>
      </w:r>
      <w:r w:rsidRPr="00D512C9">
        <w:rPr>
          <w:rFonts w:eastAsiaTheme="minorEastAsia" w:cstheme="minorHAnsi"/>
          <w:b/>
          <w:bCs/>
        </w:rPr>
        <w:t>the SNF Model</w:t>
      </w:r>
      <w:r w:rsidR="00101637" w:rsidRPr="00D512C9">
        <w:rPr>
          <w:rFonts w:eastAsiaTheme="minorEastAsia" w:cstheme="minorHAnsi"/>
          <w:b/>
          <w:bCs/>
        </w:rPr>
        <w:t>.</w:t>
      </w:r>
    </w:p>
    <w:p w14:paraId="4C7663DF" w14:textId="79E6CE2C" w:rsidR="006C1FBF" w:rsidRPr="00F64F97" w:rsidRDefault="006C1FBF" w:rsidP="00626F7A">
      <w:pPr>
        <w:spacing w:after="120"/>
        <w:jc w:val="both"/>
        <w:rPr>
          <w:rFonts w:eastAsiaTheme="minorEastAsia" w:cstheme="minorHAnsi"/>
        </w:rPr>
      </w:pPr>
      <w:r w:rsidRPr="00F64F97">
        <w:rPr>
          <w:rFonts w:eastAsiaTheme="minorEastAsia" w:cstheme="minorHAnsi"/>
        </w:rPr>
        <w:t xml:space="preserve">We </w:t>
      </w:r>
      <w:r w:rsidR="00830B55">
        <w:rPr>
          <w:rFonts w:eastAsiaTheme="minorEastAsia" w:cstheme="minorHAnsi"/>
        </w:rPr>
        <w:t>propose</w:t>
      </w:r>
      <w:r w:rsidRPr="00F64F97">
        <w:rPr>
          <w:rFonts w:eastAsiaTheme="minorEastAsia" w:cstheme="minorHAnsi"/>
        </w:rPr>
        <w:t xml:space="preserve"> to replace the KF expression for the rate of </w:t>
      </w:r>
      <w:r w:rsidR="00C40BC8" w:rsidRPr="00F64F97">
        <w:rPr>
          <w:rFonts w:eastAsiaTheme="minorEastAsia" w:cstheme="minorHAnsi"/>
          <w:i/>
        </w:rPr>
        <w:t>P</w:t>
      </w:r>
      <w:r w:rsidR="00095903">
        <w:rPr>
          <w:rFonts w:eastAsiaTheme="minorEastAsia" w:cstheme="minorHAnsi"/>
          <w:i/>
        </w:rPr>
        <w:t>er</w:t>
      </w:r>
      <w:r w:rsidRPr="00F64F97">
        <w:rPr>
          <w:rFonts w:eastAsiaTheme="minorEastAsia" w:cstheme="minorHAnsi"/>
        </w:rPr>
        <w:t xml:space="preserve"> gene transcription</w:t>
      </w:r>
      <w:r w:rsidR="00830B55">
        <w:rPr>
          <w:rFonts w:eastAsiaTheme="minorEastAsia" w:cstheme="minorHAnsi"/>
        </w:rPr>
        <w:t xml:space="preserve"> (Rate Law 0) by a revised Rate Law 1 that is more realistic for</w:t>
      </w:r>
      <w:r w:rsidR="00D37315">
        <w:rPr>
          <w:rFonts w:eastAsiaTheme="minorEastAsia" w:cstheme="minorHAnsi"/>
        </w:rPr>
        <w:t xml:space="preserve"> small</w:t>
      </w:r>
      <w:r w:rsidR="00830B55">
        <w:rPr>
          <w:rFonts w:eastAsiaTheme="minorEastAsia" w:cstheme="minorHAnsi"/>
        </w:rPr>
        <w:t xml:space="preserve"> </w:t>
      </w:r>
      <w:r w:rsidR="00830B55" w:rsidRPr="00386D13">
        <w:rPr>
          <w:rFonts w:ascii="Times New Roman" w:eastAsiaTheme="minorEastAsia" w:hAnsi="Times New Roman" w:cs="Times New Roman"/>
          <w:i/>
        </w:rPr>
        <w:t>A</w:t>
      </w:r>
      <w:r w:rsidR="00830B55" w:rsidRPr="00386D13">
        <w:rPr>
          <w:rFonts w:ascii="Times New Roman" w:eastAsiaTheme="minorEastAsia" w:hAnsi="Times New Roman" w:cs="Times New Roman"/>
          <w:vertAlign w:val="subscript"/>
        </w:rPr>
        <w:t>T</w:t>
      </w:r>
      <w:r w:rsidR="00C40BC8" w:rsidRPr="00F64F97">
        <w:rPr>
          <w:rFonts w:eastAsiaTheme="minorEastAsia" w:cstheme="minorHAnsi"/>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1"/>
        <w:gridCol w:w="6391"/>
        <w:gridCol w:w="988"/>
      </w:tblGrid>
      <w:tr w:rsidR="006001BC" w:rsidRPr="00F64F97" w14:paraId="53182C18" w14:textId="77777777" w:rsidTr="00626F7A">
        <w:tc>
          <w:tcPr>
            <w:tcW w:w="1058" w:type="pct"/>
            <w:vAlign w:val="center"/>
          </w:tcPr>
          <w:p w14:paraId="70C291C9" w14:textId="5B2AF0D6" w:rsidR="006001BC" w:rsidRPr="00F64F97" w:rsidRDefault="006001BC" w:rsidP="00626F7A">
            <w:pPr>
              <w:spacing w:after="120"/>
              <w:rPr>
                <w:szCs w:val="24"/>
              </w:rPr>
            </w:pPr>
            <w:r w:rsidRPr="00F64F97">
              <w:rPr>
                <w:rFonts w:eastAsiaTheme="minorEastAsia" w:cstheme="minorHAnsi"/>
                <w:szCs w:val="24"/>
                <w:u w:val="single"/>
              </w:rPr>
              <w:t>Rate Law 0</w:t>
            </w:r>
            <w:r w:rsidRPr="00F64F97">
              <w:rPr>
                <w:rFonts w:eastAsiaTheme="minorEastAsia" w:cstheme="minorHAnsi"/>
                <w:szCs w:val="24"/>
              </w:rPr>
              <w:t xml:space="preserve">: </w:t>
            </w:r>
          </w:p>
        </w:tc>
        <w:tc>
          <w:tcPr>
            <w:tcW w:w="3414" w:type="pct"/>
            <w:vAlign w:val="center"/>
          </w:tcPr>
          <w:p w14:paraId="735FB7FD" w14:textId="0C221F08" w:rsidR="006001BC" w:rsidRPr="00F64F97" w:rsidRDefault="00AF2C0E" w:rsidP="00830B55">
            <w:pPr>
              <w:spacing w:after="120"/>
              <w:rPr>
                <w:szCs w:val="24"/>
              </w:rPr>
            </w:pPr>
            <m:oMathPara>
              <m:oMathParaPr>
                <m:jc m:val="center"/>
              </m:oMathParaPr>
              <m:oMath>
                <m:f>
                  <m:fPr>
                    <m:ctrlPr>
                      <w:rPr>
                        <w:rFonts w:ascii="Cambria Math" w:hAnsi="Cambria Math" w:cs="Times New Roman"/>
                        <w:i/>
                        <w:szCs w:val="24"/>
                      </w:rPr>
                    </m:ctrlPr>
                  </m:fPr>
                  <m:num>
                    <m:r>
                      <w:rPr>
                        <w:rFonts w:ascii="Cambria Math" w:hAnsi="Cambria Math" w:cs="Times New Roman"/>
                        <w:szCs w:val="24"/>
                      </w:rPr>
                      <m:t>dM</m:t>
                    </m:r>
                  </m:num>
                  <m:den>
                    <m:r>
                      <w:rPr>
                        <w:rFonts w:ascii="Cambria Math" w:hAnsi="Cambria Math" w:cs="Times New Roman"/>
                        <w:szCs w:val="24"/>
                      </w:rPr>
                      <m:t>dt</m:t>
                    </m:r>
                  </m:den>
                </m:f>
                <m:r>
                  <w:rPr>
                    <w:rFonts w:ascii="Cambria Math" w:hAnsi="Cambria Math" w:cs="Times New Roman"/>
                    <w:szCs w:val="24"/>
                  </w:rPr>
                  <m:t>=α</m:t>
                </m:r>
                <m:f>
                  <m:fPr>
                    <m:ctrlPr>
                      <w:rPr>
                        <w:rFonts w:ascii="Cambria Math"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m:rPr>
                            <m:sty m:val="p"/>
                          </m:rPr>
                          <w:rPr>
                            <w:rFonts w:ascii="Cambria Math" w:eastAsiaTheme="minorEastAsia" w:hAnsi="Cambria Math" w:cs="Times New Roman"/>
                            <w:szCs w:val="24"/>
                          </w:rPr>
                          <m:t>free</m:t>
                        </m:r>
                      </m:sub>
                    </m:sSub>
                    <m:ctrlPr>
                      <w:rPr>
                        <w:rFonts w:ascii="Cambria Math" w:eastAsiaTheme="minorEastAsia"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A</m:t>
                        </m:r>
                      </m:e>
                      <m:sub>
                        <m:r>
                          <m:rPr>
                            <m:nor/>
                          </m:rPr>
                          <w:rPr>
                            <w:rFonts w:ascii="Cambria Math" w:hAnsi="Cambria Math" w:cs="Times New Roman"/>
                            <w:szCs w:val="24"/>
                          </w:rPr>
                          <m:t>T</m:t>
                        </m:r>
                      </m:sub>
                    </m:sSub>
                  </m:den>
                </m:f>
                <m:r>
                  <w:rPr>
                    <w:rFonts w:ascii="Cambria Math" w:hAnsi="Cambria Math" w:cs="Times New Roman"/>
                    <w:szCs w:val="24"/>
                  </w:rPr>
                  <m:t>-M</m:t>
                </m:r>
              </m:oMath>
            </m:oMathPara>
          </w:p>
        </w:tc>
        <w:tc>
          <w:tcPr>
            <w:tcW w:w="528" w:type="pct"/>
            <w:vAlign w:val="center"/>
          </w:tcPr>
          <w:p w14:paraId="3A225B5F" w14:textId="36326EF6" w:rsidR="006001BC" w:rsidRPr="00F64F97" w:rsidRDefault="006001BC" w:rsidP="00AF4E2B">
            <w:pPr>
              <w:spacing w:after="120"/>
              <w:ind w:right="-109"/>
              <w:jc w:val="right"/>
              <w:rPr>
                <w:szCs w:val="24"/>
              </w:rPr>
            </w:pPr>
            <w:bookmarkStart w:id="34" w:name="_Ref48850302"/>
            <w:r w:rsidRPr="00F64F97">
              <w:rPr>
                <w:szCs w:val="24"/>
              </w:rPr>
              <w:t>(</w:t>
            </w:r>
            <w:r w:rsidR="000E6E1C">
              <w:rPr>
                <w:szCs w:val="24"/>
              </w:rPr>
              <w:t>1</w:t>
            </w:r>
            <w:r w:rsidR="00AF4E2B">
              <w:rPr>
                <w:szCs w:val="24"/>
              </w:rPr>
              <w:t>5</w:t>
            </w:r>
            <w:r w:rsidR="00BD2650" w:rsidRPr="00F64F97">
              <w:rPr>
                <w:noProof/>
                <w:szCs w:val="24"/>
              </w:rPr>
              <w:t>-0</w:t>
            </w:r>
            <w:r w:rsidRPr="00F64F97">
              <w:rPr>
                <w:szCs w:val="24"/>
              </w:rPr>
              <w:t>)</w:t>
            </w:r>
            <w:bookmarkEnd w:id="34"/>
          </w:p>
        </w:tc>
      </w:tr>
      <w:tr w:rsidR="006001BC" w:rsidRPr="00F64F97" w14:paraId="4C8B5B26" w14:textId="77777777" w:rsidTr="006001BC">
        <w:tc>
          <w:tcPr>
            <w:tcW w:w="1058" w:type="pct"/>
            <w:vAlign w:val="center"/>
          </w:tcPr>
          <w:p w14:paraId="7C293E4F" w14:textId="3FE54455" w:rsidR="006001BC" w:rsidRPr="00F64F97" w:rsidRDefault="006001BC" w:rsidP="00626F7A">
            <w:pPr>
              <w:spacing w:after="120"/>
              <w:rPr>
                <w:szCs w:val="24"/>
              </w:rPr>
            </w:pPr>
            <w:r w:rsidRPr="00F64F97">
              <w:rPr>
                <w:rFonts w:eastAsiaTheme="minorEastAsia" w:cstheme="minorHAnsi"/>
                <w:szCs w:val="24"/>
                <w:u w:val="single"/>
              </w:rPr>
              <w:t>Rate Law 1</w:t>
            </w:r>
            <w:r w:rsidRPr="00F64F97">
              <w:rPr>
                <w:rFonts w:eastAsiaTheme="minorEastAsia" w:cstheme="minorHAnsi"/>
                <w:szCs w:val="24"/>
              </w:rPr>
              <w:t>:</w:t>
            </w:r>
          </w:p>
        </w:tc>
        <w:tc>
          <w:tcPr>
            <w:tcW w:w="3414" w:type="pct"/>
            <w:vAlign w:val="center"/>
          </w:tcPr>
          <w:p w14:paraId="55485E40" w14:textId="7613D3A3" w:rsidR="006001BC" w:rsidRPr="00F64F97" w:rsidRDefault="00AF2C0E" w:rsidP="00830B55">
            <w:pPr>
              <w:spacing w:after="120"/>
              <w:rPr>
                <w:szCs w:val="24"/>
              </w:rPr>
            </w:pPr>
            <m:oMathPara>
              <m:oMathParaPr>
                <m:jc m:val="center"/>
              </m:oMathParaPr>
              <m:oMath>
                <m:f>
                  <m:fPr>
                    <m:ctrlPr>
                      <w:rPr>
                        <w:rFonts w:ascii="Cambria Math" w:hAnsi="Cambria Math" w:cs="Times New Roman"/>
                        <w:i/>
                        <w:szCs w:val="24"/>
                      </w:rPr>
                    </m:ctrlPr>
                  </m:fPr>
                  <m:num>
                    <m:r>
                      <w:rPr>
                        <w:rFonts w:ascii="Cambria Math" w:hAnsi="Cambria Math" w:cs="Times New Roman"/>
                        <w:szCs w:val="24"/>
                      </w:rPr>
                      <m:t>dM</m:t>
                    </m:r>
                  </m:num>
                  <m:den>
                    <m:r>
                      <w:rPr>
                        <w:rFonts w:ascii="Cambria Math" w:hAnsi="Cambria Math" w:cs="Times New Roman"/>
                        <w:szCs w:val="24"/>
                      </w:rPr>
                      <m:t>dt</m:t>
                    </m:r>
                  </m:den>
                </m:f>
                <m:r>
                  <w:rPr>
                    <w:rFonts w:ascii="Cambria Math" w:hAnsi="Cambria Math" w:cs="Times New Roman"/>
                    <w:szCs w:val="24"/>
                  </w:rPr>
                  <m:t>=α</m:t>
                </m:r>
                <m:f>
                  <m:fPr>
                    <m:ctrlPr>
                      <w:rPr>
                        <w:rFonts w:ascii="Cambria Math"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m:rPr>
                            <m:sty m:val="p"/>
                          </m:rPr>
                          <w:rPr>
                            <w:rFonts w:ascii="Cambria Math" w:eastAsiaTheme="minorEastAsia" w:hAnsi="Cambria Math" w:cs="Times New Roman"/>
                            <w:szCs w:val="24"/>
                          </w:rPr>
                          <m:t>free</m:t>
                        </m:r>
                      </m:sub>
                    </m:sSub>
                    <m:ctrlPr>
                      <w:rPr>
                        <w:rFonts w:ascii="Cambria Math" w:eastAsiaTheme="minorEastAsia" w:hAnsi="Cambria Math" w:cs="Times New Roman"/>
                        <w:i/>
                        <w:szCs w:val="24"/>
                      </w:rPr>
                    </m:ctrlPr>
                  </m:num>
                  <m:den>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hAnsi="Cambria Math" w:cs="Times New Roman"/>
                                <w:szCs w:val="24"/>
                              </w:rPr>
                              <m:t>K</m:t>
                            </m:r>
                          </m:e>
                          <m:sub>
                            <m:r>
                              <m:rPr>
                                <m:nor/>
                              </m:rPr>
                              <w:rPr>
                                <w:rFonts w:ascii="Cambria Math" w:hAnsi="Cambria Math" w:cs="Times New Roman"/>
                                <w:szCs w:val="24"/>
                              </w:rPr>
                              <m:t>A</m:t>
                            </m:r>
                          </m:sub>
                        </m:sSub>
                        <m:r>
                          <w:rPr>
                            <w:rFonts w:ascii="Cambria Math" w:hAnsi="Cambria Math" w:cs="Times New Roman"/>
                            <w:szCs w:val="24"/>
                          </w:rPr>
                          <m:t>+A</m:t>
                        </m:r>
                      </m:e>
                      <m:sub>
                        <m:r>
                          <m:rPr>
                            <m:nor/>
                          </m:rPr>
                          <w:rPr>
                            <w:rFonts w:ascii="Cambria Math" w:hAnsi="Cambria Math" w:cs="Times New Roman"/>
                            <w:szCs w:val="24"/>
                          </w:rPr>
                          <m:t>T</m:t>
                        </m:r>
                      </m:sub>
                    </m:sSub>
                  </m:den>
                </m:f>
                <m:r>
                  <w:rPr>
                    <w:rFonts w:ascii="Cambria Math" w:hAnsi="Cambria Math" w:cs="Times New Roman"/>
                    <w:szCs w:val="24"/>
                  </w:rPr>
                  <m:t>-M</m:t>
                </m:r>
              </m:oMath>
            </m:oMathPara>
          </w:p>
        </w:tc>
        <w:tc>
          <w:tcPr>
            <w:tcW w:w="528" w:type="pct"/>
            <w:vAlign w:val="center"/>
          </w:tcPr>
          <w:p w14:paraId="54549956" w14:textId="2F34EFAF" w:rsidR="006001BC" w:rsidRPr="00F64F97" w:rsidRDefault="006001BC" w:rsidP="00AF4E2B">
            <w:pPr>
              <w:spacing w:after="120"/>
              <w:ind w:right="-109"/>
              <w:jc w:val="right"/>
              <w:rPr>
                <w:szCs w:val="24"/>
              </w:rPr>
            </w:pPr>
            <w:r w:rsidRPr="00F64F97">
              <w:rPr>
                <w:szCs w:val="24"/>
              </w:rPr>
              <w:t>(</w:t>
            </w:r>
            <w:r w:rsidR="000E6E1C">
              <w:rPr>
                <w:szCs w:val="24"/>
              </w:rPr>
              <w:t>1</w:t>
            </w:r>
            <w:r w:rsidR="00AF4E2B">
              <w:rPr>
                <w:szCs w:val="24"/>
              </w:rPr>
              <w:t>5</w:t>
            </w:r>
            <w:r w:rsidR="00BD2650" w:rsidRPr="00F64F97">
              <w:rPr>
                <w:szCs w:val="24"/>
              </w:rPr>
              <w:t>-1</w:t>
            </w:r>
            <w:r w:rsidRPr="00F64F97">
              <w:rPr>
                <w:szCs w:val="24"/>
              </w:rPr>
              <w:t>)</w:t>
            </w:r>
          </w:p>
        </w:tc>
      </w:tr>
    </w:tbl>
    <w:p w14:paraId="33A7FC75" w14:textId="2874A20E" w:rsidR="008139A5" w:rsidRPr="00F64F97" w:rsidRDefault="00A76EA1" w:rsidP="00626F7A">
      <w:pPr>
        <w:spacing w:before="120" w:after="120"/>
        <w:jc w:val="both"/>
        <w:rPr>
          <w:rFonts w:eastAsiaTheme="minorEastAsia" w:cstheme="minorHAnsi"/>
        </w:rPr>
      </w:pPr>
      <w:r w:rsidRPr="00F64F97">
        <w:rPr>
          <w:rFonts w:eastAsiaTheme="minorEastAsia" w:cstheme="minorHAnsi"/>
        </w:rPr>
        <w:t>F</w:t>
      </w:r>
      <w:r w:rsidR="00830B55">
        <w:rPr>
          <w:rFonts w:eastAsiaTheme="minorEastAsia" w:cstheme="minorHAnsi"/>
        </w:rPr>
        <w:t>or rate law 1</w:t>
      </w:r>
      <w:r w:rsidR="007D5434" w:rsidRPr="00F64F97">
        <w:rPr>
          <w:rFonts w:eastAsiaTheme="minorEastAsia" w:cstheme="minorHAnsi"/>
        </w:rPr>
        <w:t xml:space="preserve">, the maximum rate of transcription </w:t>
      </w:r>
      <w:r w:rsidR="00C910C5" w:rsidRPr="00F64F97">
        <w:rPr>
          <w:rFonts w:eastAsiaTheme="minorEastAsia" w:cstheme="minorHAnsi"/>
        </w:rPr>
        <w:t xml:space="preserve">is </w:t>
      </w:r>
      <m:oMath>
        <m:r>
          <w:rPr>
            <w:rFonts w:ascii="Cambria Math" w:eastAsiaTheme="minorEastAsia" w:hAnsi="Cambria Math" w:cstheme="minorHAnsi"/>
          </w:rPr>
          <m:t>α</m:t>
        </m:r>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A</m:t>
                </m:r>
              </m:e>
              <m:sub>
                <m:r>
                  <m:rPr>
                    <m:nor/>
                  </m:rPr>
                  <w:rPr>
                    <w:rFonts w:ascii="Cambria Math" w:eastAsiaTheme="minorEastAsia" w:hAnsi="Cambria Math" w:cstheme="minorHAnsi"/>
                  </w:rPr>
                  <m:t>T</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K</m:t>
                </m:r>
              </m:e>
              <m:sub>
                <m:r>
                  <m:rPr>
                    <m:nor/>
                  </m:rPr>
                  <w:rPr>
                    <w:rFonts w:ascii="Cambria Math" w:eastAsiaTheme="minorEastAsia" w:hAnsi="Cambria Math" w:cstheme="minorHAnsi"/>
                  </w:rPr>
                  <m:t>A</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A</m:t>
                </m:r>
              </m:e>
              <m:sub>
                <m:r>
                  <m:rPr>
                    <m:nor/>
                  </m:rPr>
                  <w:rPr>
                    <w:rFonts w:ascii="Cambria Math" w:eastAsiaTheme="minorEastAsia" w:hAnsi="Cambria Math" w:cstheme="minorHAnsi"/>
                  </w:rPr>
                  <m:t>T</m:t>
                </m:r>
              </m:sub>
            </m:sSub>
          </m:den>
        </m:f>
      </m:oMath>
      <w:r w:rsidR="00B97AE5" w:rsidRPr="00F64F97">
        <w:rPr>
          <w:rFonts w:eastAsiaTheme="minorEastAsia" w:cstheme="minorHAnsi"/>
        </w:rPr>
        <w:t>,</w:t>
      </w:r>
      <w:r w:rsidR="00716322" w:rsidRPr="00F64F97">
        <w:rPr>
          <w:rFonts w:ascii="Cambria" w:hAnsi="Cambria" w:cstheme="minorHAnsi"/>
          <w:szCs w:val="24"/>
        </w:rPr>
        <w:t xml:space="preserve"> </w:t>
      </w:r>
      <w:r w:rsidR="00830B55">
        <w:rPr>
          <w:rFonts w:cstheme="minorHAnsi"/>
          <w:szCs w:val="24"/>
        </w:rPr>
        <w:t>which</w:t>
      </w:r>
      <w:r w:rsidR="00716322" w:rsidRPr="00F64F97">
        <w:rPr>
          <w:rFonts w:cstheme="minorHAnsi"/>
          <w:szCs w:val="24"/>
        </w:rPr>
        <w:t xml:space="preserve"> depends on how strongly BMAL:CLOCK binds to the E-box</w:t>
      </w:r>
      <w:r w:rsidR="00B0142D" w:rsidRPr="00F64F97">
        <w:rPr>
          <w:rFonts w:cstheme="minorHAnsi"/>
          <w:szCs w:val="24"/>
        </w:rPr>
        <w:t xml:space="preserve">, </w:t>
      </w:r>
      <w:r w:rsidR="00DB7E63">
        <w:rPr>
          <w:rFonts w:cstheme="minorHAnsi"/>
          <w:szCs w:val="24"/>
        </w:rPr>
        <w:t xml:space="preserve">as </w:t>
      </w:r>
      <w:r w:rsidR="00B97AE5" w:rsidRPr="00F64F97">
        <w:rPr>
          <w:rFonts w:cstheme="minorHAnsi"/>
          <w:szCs w:val="24"/>
        </w:rPr>
        <w:t>characterized</w:t>
      </w:r>
      <w:r w:rsidR="00B0142D" w:rsidRPr="00F64F97">
        <w:rPr>
          <w:rFonts w:cstheme="minorHAnsi"/>
          <w:szCs w:val="24"/>
        </w:rPr>
        <w:t xml:space="preserve"> by the </w:t>
      </w:r>
      <w:r w:rsidR="00386D13">
        <w:rPr>
          <w:rFonts w:cstheme="minorHAnsi"/>
          <w:szCs w:val="24"/>
        </w:rPr>
        <w:t xml:space="preserve">dimensionless </w:t>
      </w:r>
      <w:r w:rsidR="00B0142D" w:rsidRPr="00F64F97">
        <w:rPr>
          <w:rFonts w:eastAsiaTheme="minorEastAsia" w:cstheme="minorHAnsi"/>
        </w:rPr>
        <w:t>dissociation constant</w:t>
      </w:r>
      <w:r w:rsidR="00386D13">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K</m:t>
            </m:r>
          </m:e>
          <m:sub>
            <m:r>
              <m:rPr>
                <m:sty m:val="p"/>
              </m:rPr>
              <w:rPr>
                <w:rFonts w:ascii="Cambria Math" w:eastAsiaTheme="minorEastAsia" w:hAnsi="Cambria Math" w:cstheme="minorHAnsi"/>
                <w:vertAlign w:val="subscript"/>
              </w:rPr>
              <m:t>A</m:t>
            </m:r>
          </m:sub>
        </m:sSub>
        <m:r>
          <w:rPr>
            <w:rFonts w:ascii="Cambria Math" w:eastAsiaTheme="minorEastAsia" w:hAnsi="Cambria Math" w:cstheme="minorHAnsi"/>
          </w:rPr>
          <m:t>=</m:t>
        </m:r>
        <m:f>
          <m:fPr>
            <m:type m:val="lin"/>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K</m:t>
                    </m:r>
                  </m:e>
                </m:acc>
              </m:e>
              <m:sub>
                <m:r>
                  <m:rPr>
                    <m:nor/>
                  </m:rPr>
                  <w:rPr>
                    <w:rFonts w:ascii="Cambria Math" w:eastAsiaTheme="minorEastAsia" w:hAnsi="Cambria Math" w:cstheme="minorHAnsi"/>
                  </w:rPr>
                  <m:t>A</m:t>
                </m:r>
              </m:sub>
            </m:sSub>
          </m:num>
          <m:den>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K</m:t>
                    </m:r>
                  </m:e>
                </m:acc>
              </m:e>
              <m:sub>
                <m:r>
                  <m:rPr>
                    <m:nor/>
                  </m:rPr>
                  <w:rPr>
                    <w:rFonts w:ascii="Cambria Math" w:eastAsiaTheme="minorEastAsia" w:hAnsi="Cambria Math" w:cstheme="minorHAnsi"/>
                  </w:rPr>
                  <m:t>d</m:t>
                </m:r>
              </m:sub>
            </m:sSub>
          </m:den>
        </m:f>
      </m:oMath>
      <w:r w:rsidR="00830B55">
        <w:rPr>
          <w:rFonts w:eastAsiaTheme="minorEastAsia" w:cstheme="minorHAnsi"/>
        </w:rPr>
        <w:t>; and also</w:t>
      </w:r>
      <w:r w:rsidR="00AF4E2B">
        <w:rPr>
          <w:rFonts w:eastAsiaTheme="minorEastAsia" w:cstheme="minorHAnsi"/>
        </w:rPr>
        <w:t xml:space="preserve">, </w:t>
      </w:r>
      <w:r w:rsidR="00AF4E2B" w:rsidRPr="00F64F97">
        <w:rPr>
          <w:rFonts w:eastAsiaTheme="minorEastAsia" w:cstheme="minorHAnsi"/>
        </w:rPr>
        <w:t xml:space="preserve">when </w:t>
      </w:r>
      <w:r w:rsidR="00AF4E2B" w:rsidRPr="00F64F97">
        <w:rPr>
          <w:rFonts w:ascii="Cambria" w:eastAsiaTheme="minorEastAsia" w:hAnsi="Cambria" w:cstheme="minorHAnsi"/>
          <w:i/>
        </w:rPr>
        <w:t>A</w:t>
      </w:r>
      <w:r w:rsidR="00AF4E2B" w:rsidRPr="00F64F97">
        <w:rPr>
          <w:rFonts w:ascii="Cambria" w:eastAsiaTheme="minorEastAsia" w:hAnsi="Cambria" w:cstheme="minorHAnsi"/>
          <w:vertAlign w:val="subscript"/>
        </w:rPr>
        <w:t>T</w:t>
      </w:r>
      <w:r w:rsidR="00AF4E2B" w:rsidRPr="00F64F97">
        <w:rPr>
          <w:rFonts w:eastAsiaTheme="minorEastAsia" w:cstheme="minorHAnsi"/>
        </w:rPr>
        <w:t xml:space="preserve"> becomes small</w:t>
      </w:r>
      <w:r w:rsidR="00AF4E2B">
        <w:rPr>
          <w:rFonts w:eastAsiaTheme="minorEastAsia" w:cstheme="minorHAnsi"/>
        </w:rPr>
        <w:t>,</w:t>
      </w:r>
      <w:r w:rsidR="00E53B3C" w:rsidRPr="00F64F97">
        <w:rPr>
          <w:rFonts w:eastAsiaTheme="minorEastAsia" w:cstheme="minorHAnsi"/>
        </w:rPr>
        <w:t xml:space="preserve"> the transcription rate is proportional to </w:t>
      </w:r>
      <w:proofErr w:type="spellStart"/>
      <w:r w:rsidR="00E53B3C" w:rsidRPr="00F64F97">
        <w:rPr>
          <w:rFonts w:ascii="Cambria" w:eastAsiaTheme="minorEastAsia" w:hAnsi="Cambria" w:cstheme="minorHAnsi"/>
          <w:i/>
        </w:rPr>
        <w:t>A</w:t>
      </w:r>
      <w:r w:rsidR="00E53B3C" w:rsidRPr="00F64F97">
        <w:rPr>
          <w:rFonts w:ascii="Cambria" w:eastAsiaTheme="minorEastAsia" w:hAnsi="Cambria" w:cstheme="minorHAnsi"/>
          <w:vertAlign w:val="subscript"/>
        </w:rPr>
        <w:t>free</w:t>
      </w:r>
      <w:proofErr w:type="spellEnd"/>
      <w:r w:rsidR="00830B55">
        <w:rPr>
          <w:rFonts w:ascii="Cambria" w:eastAsiaTheme="minorEastAsia" w:hAnsi="Cambria" w:cstheme="minorHAnsi"/>
        </w:rPr>
        <w:t>/</w:t>
      </w:r>
      <w:r w:rsidR="00830B55" w:rsidRPr="00830B55">
        <w:rPr>
          <w:rFonts w:ascii="Cambria" w:eastAsiaTheme="minorEastAsia" w:hAnsi="Cambria" w:cstheme="minorHAnsi"/>
          <w:i/>
        </w:rPr>
        <w:t>K</w:t>
      </w:r>
      <w:r w:rsidR="00830B55" w:rsidRPr="00830B55">
        <w:rPr>
          <w:rFonts w:ascii="Cambria" w:eastAsiaTheme="minorEastAsia" w:hAnsi="Cambria" w:cstheme="minorHAnsi"/>
          <w:vertAlign w:val="subscript"/>
        </w:rPr>
        <w:t>A</w:t>
      </w:r>
      <w:r w:rsidR="00E53B3C" w:rsidRPr="00F64F97">
        <w:rPr>
          <w:rFonts w:eastAsiaTheme="minorEastAsia" w:cstheme="minorHAnsi"/>
        </w:rPr>
        <w:t xml:space="preserve"> </w:t>
      </w:r>
      <w:r w:rsidR="00E53B3C" w:rsidRPr="00F64F97">
        <w:rPr>
          <w:rFonts w:eastAsiaTheme="minorEastAsia" w:cstheme="minorHAnsi"/>
        </w:rPr>
        <w:lastRenderedPageBreak/>
        <w:t xml:space="preserve">(not </w:t>
      </w:r>
      <w:proofErr w:type="spellStart"/>
      <w:r w:rsidR="00E53B3C" w:rsidRPr="00F64F97">
        <w:rPr>
          <w:rFonts w:ascii="Cambria" w:eastAsiaTheme="minorEastAsia" w:hAnsi="Cambria" w:cstheme="minorHAnsi"/>
          <w:i/>
        </w:rPr>
        <w:t>A</w:t>
      </w:r>
      <w:r w:rsidR="00E53B3C" w:rsidRPr="00F64F97">
        <w:rPr>
          <w:rFonts w:ascii="Cambria" w:eastAsiaTheme="minorEastAsia" w:hAnsi="Cambria" w:cstheme="minorHAnsi"/>
          <w:vertAlign w:val="subscript"/>
        </w:rPr>
        <w:t>free</w:t>
      </w:r>
      <w:proofErr w:type="spellEnd"/>
      <w:r w:rsidR="00E53B3C" w:rsidRPr="00F64F97">
        <w:rPr>
          <w:rFonts w:ascii="Cambria" w:eastAsiaTheme="minorEastAsia" w:hAnsi="Cambria" w:cstheme="minorHAnsi"/>
        </w:rPr>
        <w:t>/</w:t>
      </w:r>
      <w:r w:rsidR="00E53B3C" w:rsidRPr="00F64F97">
        <w:rPr>
          <w:rFonts w:ascii="Cambria" w:eastAsiaTheme="minorEastAsia" w:hAnsi="Cambria" w:cstheme="minorHAnsi"/>
          <w:i/>
        </w:rPr>
        <w:t>A</w:t>
      </w:r>
      <w:r w:rsidR="00E53B3C" w:rsidRPr="00F64F97">
        <w:rPr>
          <w:rFonts w:ascii="Cambria" w:eastAsiaTheme="minorEastAsia" w:hAnsi="Cambria" w:cstheme="minorHAnsi"/>
          <w:vertAlign w:val="subscript"/>
        </w:rPr>
        <w:t>T</w:t>
      </w:r>
      <w:r w:rsidR="00E53B3C" w:rsidRPr="00F64F97">
        <w:rPr>
          <w:rFonts w:eastAsiaTheme="minorEastAsia" w:cstheme="minorHAnsi"/>
        </w:rPr>
        <w:t xml:space="preserve">). </w:t>
      </w:r>
      <w:r w:rsidR="00110A53">
        <w:rPr>
          <w:rFonts w:eastAsiaTheme="minorEastAsia" w:cstheme="minorHAnsi"/>
        </w:rPr>
        <w:t>R</w:t>
      </w:r>
      <w:r w:rsidR="00A410FC" w:rsidRPr="00F64F97">
        <w:rPr>
          <w:rFonts w:eastAsiaTheme="minorEastAsia" w:cstheme="minorHAnsi"/>
        </w:rPr>
        <w:t xml:space="preserve">ate law 0 </w:t>
      </w:r>
      <w:r w:rsidR="00D87BB6" w:rsidRPr="00F64F97">
        <w:rPr>
          <w:rFonts w:cstheme="minorHAnsi"/>
          <w:szCs w:val="24"/>
        </w:rPr>
        <w:t>applies to</w:t>
      </w:r>
      <w:r w:rsidR="00A410FC" w:rsidRPr="00F64F97">
        <w:rPr>
          <w:rFonts w:cstheme="minorHAnsi"/>
          <w:szCs w:val="24"/>
        </w:rPr>
        <w:t xml:space="preserve"> the case in which binding between </w:t>
      </w:r>
      <w:proofErr w:type="gramStart"/>
      <w:r w:rsidR="00A410FC" w:rsidRPr="00F64F97">
        <w:rPr>
          <w:rFonts w:cstheme="minorHAnsi"/>
          <w:szCs w:val="24"/>
        </w:rPr>
        <w:t>PER:CRY</w:t>
      </w:r>
      <w:proofErr w:type="gramEnd"/>
      <w:r w:rsidR="00A410FC" w:rsidRPr="00F64F97">
        <w:rPr>
          <w:rFonts w:cstheme="minorHAnsi"/>
          <w:szCs w:val="24"/>
        </w:rPr>
        <w:t xml:space="preserve"> and BMAL:CLOCK is independent of the binding between BMAL:CLOCK and E-box, </w:t>
      </w:r>
      <w:r w:rsidR="00A410FC" w:rsidRPr="00110A53">
        <w:rPr>
          <w:rFonts w:cstheme="minorHAnsi"/>
          <w:szCs w:val="24"/>
          <w:u w:val="single"/>
        </w:rPr>
        <w:t>and</w:t>
      </w:r>
      <w:r w:rsidR="00A410FC" w:rsidRPr="00F64F97">
        <w:rPr>
          <w:rFonts w:cstheme="minorHAnsi"/>
          <w:szCs w:val="24"/>
        </w:rPr>
        <w:t xml:space="preserve"> BMAL:CLOCK</w:t>
      </w:r>
      <w:r w:rsidR="00D77D78" w:rsidRPr="00F64F97">
        <w:rPr>
          <w:rFonts w:cstheme="minorHAnsi"/>
          <w:szCs w:val="24"/>
        </w:rPr>
        <w:t xml:space="preserve"> complexes</w:t>
      </w:r>
      <w:r w:rsidR="00A410FC" w:rsidRPr="00F64F97">
        <w:rPr>
          <w:rFonts w:cstheme="minorHAnsi"/>
          <w:szCs w:val="24"/>
        </w:rPr>
        <w:t xml:space="preserve"> </w:t>
      </w:r>
      <w:r w:rsidR="00D87BB6" w:rsidRPr="00F64F97">
        <w:rPr>
          <w:rFonts w:cstheme="minorHAnsi"/>
          <w:szCs w:val="24"/>
        </w:rPr>
        <w:t xml:space="preserve">saturate </w:t>
      </w:r>
      <w:r w:rsidR="00D87BB6" w:rsidRPr="00F64F97">
        <w:rPr>
          <w:rFonts w:cstheme="minorHAnsi"/>
          <w:i/>
          <w:szCs w:val="24"/>
        </w:rPr>
        <w:t>P</w:t>
      </w:r>
      <w:r w:rsidR="00095903">
        <w:rPr>
          <w:rFonts w:cstheme="minorHAnsi"/>
          <w:i/>
          <w:szCs w:val="24"/>
        </w:rPr>
        <w:t>er</w:t>
      </w:r>
      <w:r w:rsidR="00A410FC" w:rsidRPr="00F64F97">
        <w:rPr>
          <w:rFonts w:cstheme="minorHAnsi"/>
          <w:szCs w:val="24"/>
        </w:rPr>
        <w:t xml:space="preserve"> E-box</w:t>
      </w:r>
      <w:r w:rsidR="00D77D78" w:rsidRPr="00F64F97">
        <w:rPr>
          <w:rFonts w:cstheme="minorHAnsi"/>
          <w:szCs w:val="24"/>
        </w:rPr>
        <w:t>es</w:t>
      </w:r>
      <w:r w:rsidR="00A410FC" w:rsidRPr="00F64F97">
        <w:rPr>
          <w:rFonts w:cstheme="minorHAnsi"/>
          <w:szCs w:val="24"/>
        </w:rPr>
        <w:t xml:space="preserve">. </w:t>
      </w:r>
      <w:r w:rsidR="007D5434" w:rsidRPr="00F64F97">
        <w:rPr>
          <w:rFonts w:eastAsiaTheme="minorEastAsia" w:cstheme="minorHAnsi"/>
        </w:rPr>
        <w:t>Rate law 1</w:t>
      </w:r>
      <w:r w:rsidR="00DC5E55" w:rsidRPr="00F64F97">
        <w:rPr>
          <w:rFonts w:eastAsiaTheme="minorEastAsia" w:cstheme="minorHAnsi"/>
        </w:rPr>
        <w:t xml:space="preserve"> </w:t>
      </w:r>
      <w:r w:rsidR="00D87BB6" w:rsidRPr="00F64F97">
        <w:rPr>
          <w:rFonts w:eastAsiaTheme="minorEastAsia" w:cstheme="minorHAnsi"/>
        </w:rPr>
        <w:t>relax</w:t>
      </w:r>
      <w:r w:rsidR="00110A53">
        <w:rPr>
          <w:rFonts w:eastAsiaTheme="minorEastAsia" w:cstheme="minorHAnsi"/>
        </w:rPr>
        <w:t xml:space="preserve">es </w:t>
      </w:r>
      <w:r w:rsidR="00D87BB6" w:rsidRPr="00F64F97">
        <w:rPr>
          <w:rFonts w:eastAsiaTheme="minorEastAsia" w:cstheme="minorHAnsi"/>
        </w:rPr>
        <w:t>the</w:t>
      </w:r>
      <w:r w:rsidR="00110A53">
        <w:rPr>
          <w:rFonts w:eastAsiaTheme="minorEastAsia" w:cstheme="minorHAnsi"/>
        </w:rPr>
        <w:t xml:space="preserve"> assumption of </w:t>
      </w:r>
      <w:r w:rsidR="00D87BB6" w:rsidRPr="00F64F97">
        <w:rPr>
          <w:rFonts w:eastAsiaTheme="minorEastAsia" w:cstheme="minorHAnsi"/>
        </w:rPr>
        <w:t xml:space="preserve">saturation of </w:t>
      </w:r>
      <w:r w:rsidR="00D87BB6" w:rsidRPr="00F64F97">
        <w:rPr>
          <w:rFonts w:cstheme="minorHAnsi"/>
          <w:i/>
          <w:szCs w:val="24"/>
        </w:rPr>
        <w:t>P</w:t>
      </w:r>
      <w:r w:rsidR="00095903">
        <w:rPr>
          <w:rFonts w:cstheme="minorHAnsi"/>
          <w:i/>
          <w:szCs w:val="24"/>
        </w:rPr>
        <w:t>er</w:t>
      </w:r>
      <w:r w:rsidR="00D87BB6" w:rsidRPr="00F64F97">
        <w:rPr>
          <w:rFonts w:cstheme="minorHAnsi"/>
          <w:szCs w:val="24"/>
        </w:rPr>
        <w:t xml:space="preserve"> E-box</w:t>
      </w:r>
      <w:r w:rsidRPr="00F64F97">
        <w:rPr>
          <w:rFonts w:cstheme="minorHAnsi"/>
          <w:szCs w:val="24"/>
        </w:rPr>
        <w:t>es</w:t>
      </w:r>
      <w:r w:rsidR="00D87BB6" w:rsidRPr="00F64F97">
        <w:rPr>
          <w:rFonts w:eastAsiaTheme="minorEastAsia" w:cstheme="minorHAnsi"/>
        </w:rPr>
        <w:t xml:space="preserve"> by </w:t>
      </w:r>
      <w:proofErr w:type="gramStart"/>
      <w:r w:rsidR="00D87BB6" w:rsidRPr="00F64F97">
        <w:rPr>
          <w:rFonts w:cstheme="minorHAnsi"/>
          <w:szCs w:val="24"/>
        </w:rPr>
        <w:t>BMAL:CLOCK</w:t>
      </w:r>
      <w:proofErr w:type="gramEnd"/>
      <w:r w:rsidR="00D87BB6" w:rsidRPr="00F64F97">
        <w:rPr>
          <w:rFonts w:cstheme="minorHAnsi"/>
          <w:szCs w:val="24"/>
        </w:rPr>
        <w:t xml:space="preserve">. </w:t>
      </w:r>
    </w:p>
    <w:p w14:paraId="71C71656" w14:textId="49C4E9DF" w:rsidR="00735221" w:rsidRPr="00F64F97" w:rsidRDefault="009023D2" w:rsidP="00626F7A">
      <w:pPr>
        <w:spacing w:after="120"/>
        <w:rPr>
          <w:rFonts w:eastAsiaTheme="minorEastAsia" w:cstheme="minorHAnsi"/>
          <w:b/>
          <w:szCs w:val="24"/>
        </w:rPr>
      </w:pPr>
      <w:r w:rsidRPr="00F64F97">
        <w:rPr>
          <w:rFonts w:eastAsiaTheme="minorEastAsia" w:cstheme="minorHAnsi"/>
          <w:b/>
          <w:szCs w:val="24"/>
          <w:u w:val="single"/>
        </w:rPr>
        <w:t xml:space="preserve">Modified Kim-Forger SNF </w:t>
      </w:r>
      <w:r w:rsidR="00101637" w:rsidRPr="00F64F97">
        <w:rPr>
          <w:rFonts w:eastAsiaTheme="minorEastAsia" w:cstheme="minorHAnsi"/>
          <w:b/>
          <w:szCs w:val="24"/>
          <w:u w:val="single"/>
        </w:rPr>
        <w:t>e</w:t>
      </w:r>
      <w:r w:rsidRPr="00F64F97">
        <w:rPr>
          <w:rFonts w:eastAsiaTheme="minorEastAsia" w:cstheme="minorHAnsi"/>
          <w:b/>
          <w:szCs w:val="24"/>
          <w:u w:val="single"/>
        </w:rPr>
        <w:t>quations</w:t>
      </w:r>
      <w:r w:rsidR="00101637" w:rsidRPr="00F64F97">
        <w:rPr>
          <w:rFonts w:eastAsiaTheme="minorEastAsia" w:cstheme="minorHAnsi"/>
          <w:b/>
          <w:szCs w:val="24"/>
        </w:rPr>
        <w:t xml:space="preserve">. </w:t>
      </w:r>
      <w:r w:rsidR="00735221" w:rsidRPr="00F64F97">
        <w:rPr>
          <w:rFonts w:eastAsiaTheme="minorEastAsia" w:cstheme="minorHAnsi"/>
        </w:rPr>
        <w:t xml:space="preserve">Taking all of the aforementioned changes into </w:t>
      </w:r>
      <w:r w:rsidR="00101637" w:rsidRPr="00F64F97">
        <w:rPr>
          <w:rFonts w:eastAsiaTheme="minorEastAsia" w:cstheme="minorHAnsi"/>
        </w:rPr>
        <w:t>account</w:t>
      </w:r>
      <w:r w:rsidR="00735221" w:rsidRPr="00F64F97">
        <w:rPr>
          <w:rFonts w:eastAsiaTheme="minorEastAsia" w:cstheme="minorHAnsi"/>
        </w:rPr>
        <w:t xml:space="preserve">, we </w:t>
      </w:r>
      <w:r w:rsidR="00101637" w:rsidRPr="00F64F97">
        <w:rPr>
          <w:rFonts w:eastAsiaTheme="minorEastAsia" w:cstheme="minorHAnsi"/>
        </w:rPr>
        <w:t>have: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8050"/>
        <w:gridCol w:w="655"/>
      </w:tblGrid>
      <w:tr w:rsidR="00735221" w:rsidRPr="00F64F97" w14:paraId="489A45FE" w14:textId="77777777" w:rsidTr="00735221">
        <w:tc>
          <w:tcPr>
            <w:tcW w:w="350" w:type="pct"/>
            <w:vAlign w:val="center"/>
          </w:tcPr>
          <w:p w14:paraId="14C57212" w14:textId="77777777" w:rsidR="00735221" w:rsidRPr="00F64F97" w:rsidRDefault="00735221" w:rsidP="00626F7A">
            <w:pPr>
              <w:spacing w:after="120"/>
              <w:rPr>
                <w:szCs w:val="24"/>
              </w:rPr>
            </w:pPr>
          </w:p>
        </w:tc>
        <w:tc>
          <w:tcPr>
            <w:tcW w:w="4300" w:type="pct"/>
            <w:vAlign w:val="center"/>
          </w:tcPr>
          <w:p w14:paraId="75B5E1D8" w14:textId="7796785C" w:rsidR="00735221" w:rsidRPr="00F64F97" w:rsidRDefault="00AF2C0E" w:rsidP="00626F7A">
            <w:pPr>
              <w:spacing w:after="120"/>
              <w:rPr>
                <w:szCs w:val="24"/>
              </w:rPr>
            </w:pPr>
            <m:oMathPara>
              <m:oMathParaPr>
                <m:jc m:val="center"/>
              </m:oMathParaPr>
              <m:oMath>
                <m:f>
                  <m:fPr>
                    <m:ctrlPr>
                      <w:rPr>
                        <w:rFonts w:ascii="Cambria Math" w:hAnsi="Cambria Math" w:cstheme="minorHAnsi"/>
                        <w:i/>
                        <w:szCs w:val="24"/>
                      </w:rPr>
                    </m:ctrlPr>
                  </m:fPr>
                  <m:num>
                    <m:r>
                      <w:rPr>
                        <w:rFonts w:ascii="Cambria Math" w:hAnsi="Cambria Math" w:cstheme="minorHAnsi"/>
                        <w:szCs w:val="24"/>
                      </w:rPr>
                      <m:t>dM</m:t>
                    </m:r>
                  </m:num>
                  <m:den>
                    <m:r>
                      <w:rPr>
                        <w:rFonts w:ascii="Cambria Math" w:hAnsi="Cambria Math" w:cstheme="minorHAnsi"/>
                        <w:szCs w:val="24"/>
                      </w:rPr>
                      <m:t>dt</m:t>
                    </m:r>
                  </m:den>
                </m:f>
                <m:r>
                  <w:rPr>
                    <w:rFonts w:ascii="Cambria Math" w:hAnsi="Cambria Math" w:cstheme="minorHAnsi"/>
                    <w:szCs w:val="24"/>
                  </w:rPr>
                  <m:t>=</m:t>
                </m:r>
                <m:r>
                  <w:rPr>
                    <w:rFonts w:ascii="Cambria Math" w:hAnsi="Cambria Math" w:cs="Times New Roman"/>
                    <w:szCs w:val="24"/>
                  </w:rPr>
                  <m:t>α</m:t>
                </m:r>
                <m:r>
                  <w:rPr>
                    <w:rFonts w:ascii="Cambria Math" w:hAnsi="Cambria Math" w:cstheme="minorHAnsi"/>
                    <w:szCs w:val="24"/>
                  </w:rPr>
                  <m:t>∙F(</m:t>
                </m:r>
                <m:sSub>
                  <m:sSubPr>
                    <m:ctrlPr>
                      <w:rPr>
                        <w:rFonts w:ascii="Cambria Math" w:hAnsi="Cambria Math" w:cstheme="minorHAnsi"/>
                        <w:i/>
                        <w:szCs w:val="24"/>
                      </w:rPr>
                    </m:ctrlPr>
                  </m:sSubPr>
                  <m:e>
                    <m:r>
                      <w:rPr>
                        <w:rFonts w:ascii="Cambria Math" w:hAnsi="Cambria Math" w:cstheme="minorHAnsi"/>
                        <w:szCs w:val="24"/>
                      </w:rPr>
                      <m:t>A</m:t>
                    </m:r>
                  </m:e>
                  <m:sub>
                    <m:r>
                      <m:rPr>
                        <m:sty m:val="p"/>
                      </m:rPr>
                      <w:rPr>
                        <w:rFonts w:ascii="Cambria Math" w:hAnsi="Cambria Math" w:cstheme="minorHAnsi"/>
                        <w:szCs w:val="24"/>
                      </w:rPr>
                      <m:t>free</m:t>
                    </m:r>
                  </m:sub>
                </m:sSub>
                <m:r>
                  <w:rPr>
                    <w:rFonts w:ascii="Cambria Math" w:hAnsi="Cambria Math" w:cstheme="minorHAnsi"/>
                    <w:szCs w:val="24"/>
                  </w:rPr>
                  <m:t>)-M</m:t>
                </m:r>
              </m:oMath>
            </m:oMathPara>
          </w:p>
        </w:tc>
        <w:tc>
          <w:tcPr>
            <w:tcW w:w="350" w:type="pct"/>
            <w:vAlign w:val="center"/>
          </w:tcPr>
          <w:p w14:paraId="5DA61C58" w14:textId="5AC9362F" w:rsidR="00735221" w:rsidRPr="00F64F97" w:rsidRDefault="00735221" w:rsidP="000E6E1C">
            <w:pPr>
              <w:spacing w:after="120"/>
              <w:ind w:right="-109"/>
              <w:jc w:val="right"/>
              <w:rPr>
                <w:szCs w:val="24"/>
              </w:rPr>
            </w:pPr>
            <w:bookmarkStart w:id="35" w:name="_Ref42557626"/>
            <w:r w:rsidRPr="00F64F97">
              <w:rPr>
                <w:szCs w:val="24"/>
              </w:rPr>
              <w:t>(</w:t>
            </w:r>
            <w:r w:rsidR="007149A0" w:rsidRPr="00F64F97">
              <w:rPr>
                <w:szCs w:val="24"/>
              </w:rPr>
              <w:t>1</w:t>
            </w:r>
            <w:r w:rsidR="000E6E1C">
              <w:rPr>
                <w:szCs w:val="24"/>
              </w:rPr>
              <w:t>6</w:t>
            </w:r>
            <w:r w:rsidRPr="00F64F97">
              <w:rPr>
                <w:szCs w:val="24"/>
              </w:rPr>
              <w:t>)</w:t>
            </w:r>
            <w:bookmarkEnd w:id="35"/>
          </w:p>
        </w:tc>
      </w:tr>
      <w:tr w:rsidR="00735221" w:rsidRPr="00F64F97" w14:paraId="263E4FBA" w14:textId="77777777" w:rsidTr="00735221">
        <w:tc>
          <w:tcPr>
            <w:tcW w:w="350" w:type="pct"/>
            <w:vAlign w:val="center"/>
          </w:tcPr>
          <w:p w14:paraId="58A4BCD0" w14:textId="77777777" w:rsidR="00735221" w:rsidRPr="00F64F97" w:rsidRDefault="00735221" w:rsidP="00626F7A">
            <w:pPr>
              <w:spacing w:after="120"/>
              <w:rPr>
                <w:szCs w:val="24"/>
              </w:rPr>
            </w:pPr>
          </w:p>
        </w:tc>
        <w:tc>
          <w:tcPr>
            <w:tcW w:w="4300" w:type="pct"/>
            <w:vAlign w:val="center"/>
          </w:tcPr>
          <w:p w14:paraId="42EC4BEF" w14:textId="04D14735" w:rsidR="00735221" w:rsidRPr="00F64F97" w:rsidRDefault="00AF2C0E" w:rsidP="0069302D">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1</m:t>
                        </m:r>
                      </m:sub>
                    </m:sSub>
                  </m:num>
                  <m:den>
                    <m:r>
                      <w:rPr>
                        <w:rFonts w:ascii="Cambria Math" w:eastAsiaTheme="minorEastAsia" w:hAnsi="Cambria Math" w:cstheme="minorHAnsi"/>
                        <w:szCs w:val="24"/>
                      </w:rPr>
                      <m:t>d</m:t>
                    </m:r>
                    <m:r>
                      <w:rPr>
                        <w:rFonts w:ascii="Cambria Math" w:hAnsi="Cambria Math" w:cstheme="minorHAnsi"/>
                        <w:szCs w:val="24"/>
                      </w:rPr>
                      <m:t>t</m:t>
                    </m:r>
                  </m:den>
                </m:f>
                <m:r>
                  <w:rPr>
                    <w:rFonts w:ascii="Cambria Math" w:eastAsiaTheme="minorEastAsia" w:hAnsi="Cambria Math" w:cstheme="minorHAnsi"/>
                    <w:szCs w:val="24"/>
                  </w:rPr>
                  <m:t>=M-</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1</m:t>
                    </m:r>
                  </m:sub>
                </m:sSub>
              </m:oMath>
            </m:oMathPara>
          </w:p>
        </w:tc>
        <w:tc>
          <w:tcPr>
            <w:tcW w:w="350" w:type="pct"/>
            <w:vAlign w:val="center"/>
          </w:tcPr>
          <w:p w14:paraId="7E29D787" w14:textId="38AD3DE2" w:rsidR="00735221" w:rsidRPr="00F64F97" w:rsidRDefault="00735221" w:rsidP="000E6E1C">
            <w:pPr>
              <w:spacing w:after="120"/>
              <w:ind w:right="-109"/>
              <w:jc w:val="right"/>
              <w:rPr>
                <w:szCs w:val="24"/>
              </w:rPr>
            </w:pPr>
            <w:r w:rsidRPr="00F64F97">
              <w:rPr>
                <w:szCs w:val="24"/>
              </w:rPr>
              <w:t>(</w:t>
            </w:r>
            <w:r w:rsidR="007149A0" w:rsidRPr="00F64F97">
              <w:rPr>
                <w:szCs w:val="24"/>
              </w:rPr>
              <w:t>1</w:t>
            </w:r>
            <w:r w:rsidR="000E6E1C">
              <w:rPr>
                <w:szCs w:val="24"/>
              </w:rPr>
              <w:t>7</w:t>
            </w:r>
            <w:r w:rsidRPr="00F64F97">
              <w:rPr>
                <w:szCs w:val="24"/>
              </w:rPr>
              <w:t>)</w:t>
            </w:r>
          </w:p>
        </w:tc>
      </w:tr>
      <w:tr w:rsidR="00735221" w:rsidRPr="00F64F97" w14:paraId="77E12E88" w14:textId="77777777" w:rsidTr="00735221">
        <w:tc>
          <w:tcPr>
            <w:tcW w:w="350" w:type="pct"/>
            <w:vAlign w:val="center"/>
          </w:tcPr>
          <w:p w14:paraId="4BDBDB14" w14:textId="77777777" w:rsidR="00735221" w:rsidRPr="00F64F97" w:rsidRDefault="00735221" w:rsidP="00626F7A">
            <w:pPr>
              <w:spacing w:after="120"/>
              <w:rPr>
                <w:szCs w:val="24"/>
              </w:rPr>
            </w:pPr>
          </w:p>
        </w:tc>
        <w:tc>
          <w:tcPr>
            <w:tcW w:w="4300" w:type="pct"/>
            <w:vAlign w:val="center"/>
          </w:tcPr>
          <w:p w14:paraId="4C707BA9" w14:textId="46B5CF5A" w:rsidR="00735221" w:rsidRPr="00F64F97" w:rsidRDefault="00AF2C0E" w:rsidP="0069302D">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m:t>
                        </m:r>
                      </m:sub>
                    </m:sSub>
                  </m:num>
                  <m:den>
                    <m:r>
                      <w:rPr>
                        <w:rFonts w:ascii="Cambria Math" w:eastAsiaTheme="minorEastAsia" w:hAnsi="Cambria Math" w:cstheme="minorHAnsi"/>
                        <w:szCs w:val="24"/>
                      </w:rPr>
                      <m:t>d</m:t>
                    </m:r>
                    <m:r>
                      <w:rPr>
                        <w:rFonts w:ascii="Cambria Math" w:hAnsi="Cambria Math" w:cstheme="minorHAnsi"/>
                        <w:szCs w:val="24"/>
                      </w:rPr>
                      <m:t>t</m:t>
                    </m:r>
                  </m:den>
                </m:f>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j-1</m:t>
                    </m:r>
                  </m:sub>
                </m:sSub>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m:t>
                    </m:r>
                  </m:sub>
                </m:sSub>
                <m:r>
                  <w:rPr>
                    <w:rFonts w:ascii="Cambria Math" w:eastAsiaTheme="minorEastAsia" w:hAnsi="Cambria Math" w:cstheme="minorHAnsi"/>
                    <w:szCs w:val="24"/>
                  </w:rPr>
                  <m:t>,   i=2, …, J</m:t>
                </m:r>
              </m:oMath>
            </m:oMathPara>
          </w:p>
        </w:tc>
        <w:tc>
          <w:tcPr>
            <w:tcW w:w="350" w:type="pct"/>
            <w:vAlign w:val="center"/>
          </w:tcPr>
          <w:p w14:paraId="1244E3BB" w14:textId="5B2AD8F3" w:rsidR="00735221" w:rsidRPr="00F64F97" w:rsidRDefault="00735221" w:rsidP="000E6E1C">
            <w:pPr>
              <w:spacing w:after="120"/>
              <w:ind w:right="-109"/>
              <w:jc w:val="right"/>
              <w:rPr>
                <w:szCs w:val="24"/>
              </w:rPr>
            </w:pPr>
            <w:r w:rsidRPr="00F64F97">
              <w:rPr>
                <w:szCs w:val="24"/>
              </w:rPr>
              <w:t>(</w:t>
            </w:r>
            <w:r w:rsidR="007149A0" w:rsidRPr="00F64F97">
              <w:rPr>
                <w:szCs w:val="24"/>
              </w:rPr>
              <w:t>1</w:t>
            </w:r>
            <w:r w:rsidR="000E6E1C">
              <w:rPr>
                <w:szCs w:val="24"/>
              </w:rPr>
              <w:t>8</w:t>
            </w:r>
            <w:r w:rsidRPr="00F64F97">
              <w:rPr>
                <w:szCs w:val="24"/>
              </w:rPr>
              <w:t>)</w:t>
            </w:r>
          </w:p>
        </w:tc>
      </w:tr>
      <w:tr w:rsidR="00735221" w:rsidRPr="00F64F97" w14:paraId="23B237F7" w14:textId="77777777" w:rsidTr="00735221">
        <w:tc>
          <w:tcPr>
            <w:tcW w:w="350" w:type="pct"/>
            <w:vAlign w:val="center"/>
          </w:tcPr>
          <w:p w14:paraId="0029AA13" w14:textId="77777777" w:rsidR="00735221" w:rsidRPr="00F64F97" w:rsidRDefault="00735221" w:rsidP="00626F7A">
            <w:pPr>
              <w:spacing w:after="120"/>
              <w:rPr>
                <w:szCs w:val="24"/>
              </w:rPr>
            </w:pPr>
          </w:p>
        </w:tc>
        <w:tc>
          <w:tcPr>
            <w:tcW w:w="4300" w:type="pct"/>
            <w:vAlign w:val="center"/>
          </w:tcPr>
          <w:p w14:paraId="596E4935" w14:textId="43BFBAB1" w:rsidR="00735221" w:rsidRPr="00F64F97" w:rsidRDefault="00AF2C0E" w:rsidP="00425BB6">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dP</m:t>
                    </m:r>
                  </m:num>
                  <m:den>
                    <m:r>
                      <w:rPr>
                        <w:rFonts w:ascii="Cambria Math" w:eastAsiaTheme="minorEastAsia" w:hAnsi="Cambria Math" w:cstheme="minorHAnsi"/>
                        <w:szCs w:val="24"/>
                      </w:rPr>
                      <m:t>d</m:t>
                    </m:r>
                    <m:r>
                      <w:rPr>
                        <w:rFonts w:ascii="Cambria Math" w:hAnsi="Cambria Math" w:cstheme="minorHAnsi"/>
                        <w:szCs w:val="24"/>
                      </w:rPr>
                      <m:t>t</m:t>
                    </m:r>
                  </m:den>
                </m:f>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P</m:t>
                    </m:r>
                  </m:e>
                  <m:sub>
                    <m:r>
                      <w:rPr>
                        <w:rFonts w:ascii="Cambria Math" w:eastAsiaTheme="minorEastAsia" w:hAnsi="Cambria Math" w:cstheme="minorHAnsi"/>
                        <w:szCs w:val="24"/>
                      </w:rPr>
                      <m:t>J</m:t>
                    </m:r>
                  </m:sub>
                </m:sSub>
                <m:r>
                  <w:rPr>
                    <w:rFonts w:ascii="Cambria Math" w:eastAsiaTheme="minorEastAsia" w:hAnsi="Cambria Math" w:cstheme="minorHAnsi"/>
                    <w:szCs w:val="24"/>
                  </w:rPr>
                  <m:t>-G(P)</m:t>
                </m:r>
              </m:oMath>
            </m:oMathPara>
          </w:p>
        </w:tc>
        <w:tc>
          <w:tcPr>
            <w:tcW w:w="350" w:type="pct"/>
            <w:vAlign w:val="center"/>
          </w:tcPr>
          <w:p w14:paraId="76FB59D5" w14:textId="1FA5B773" w:rsidR="00735221" w:rsidRPr="00F64F97" w:rsidRDefault="00735221" w:rsidP="000E6E1C">
            <w:pPr>
              <w:spacing w:after="120"/>
              <w:ind w:right="-109"/>
              <w:jc w:val="right"/>
              <w:rPr>
                <w:szCs w:val="24"/>
              </w:rPr>
            </w:pPr>
            <w:r w:rsidRPr="00F64F97">
              <w:rPr>
                <w:szCs w:val="24"/>
              </w:rPr>
              <w:t>(</w:t>
            </w:r>
            <w:r w:rsidR="007149A0" w:rsidRPr="00F64F97">
              <w:rPr>
                <w:szCs w:val="24"/>
              </w:rPr>
              <w:t>1</w:t>
            </w:r>
            <w:r w:rsidR="000E6E1C">
              <w:rPr>
                <w:szCs w:val="24"/>
              </w:rPr>
              <w:t>9</w:t>
            </w:r>
            <w:r w:rsidRPr="00F64F97">
              <w:rPr>
                <w:szCs w:val="24"/>
              </w:rPr>
              <w:t>)</w:t>
            </w:r>
          </w:p>
        </w:tc>
      </w:tr>
      <w:tr w:rsidR="00735221" w:rsidRPr="00F64F97" w14:paraId="0FCC23FF" w14:textId="77777777" w:rsidTr="00735221">
        <w:tc>
          <w:tcPr>
            <w:tcW w:w="350" w:type="pct"/>
            <w:vAlign w:val="center"/>
          </w:tcPr>
          <w:p w14:paraId="7278BEA1" w14:textId="77777777" w:rsidR="00735221" w:rsidRPr="00F64F97" w:rsidRDefault="00735221" w:rsidP="00626F7A">
            <w:pPr>
              <w:spacing w:after="120"/>
              <w:rPr>
                <w:szCs w:val="24"/>
              </w:rPr>
            </w:pPr>
          </w:p>
        </w:tc>
        <w:tc>
          <w:tcPr>
            <w:tcW w:w="4300" w:type="pct"/>
            <w:vAlign w:val="center"/>
          </w:tcPr>
          <w:p w14:paraId="1D3608F2" w14:textId="162E3B40" w:rsidR="00735221" w:rsidRPr="00F64F97" w:rsidRDefault="00AF2C0E" w:rsidP="005957E1">
            <w:pPr>
              <w:spacing w:after="120"/>
              <w:rPr>
                <w:szCs w:val="24"/>
              </w:rPr>
            </w:pPr>
            <m:oMathPara>
              <m:oMathParaPr>
                <m:jc m:val="center"/>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m:rPr>
                        <m:sty m:val="p"/>
                      </m:rPr>
                      <w:rPr>
                        <w:rFonts w:ascii="Cambria Math" w:eastAsiaTheme="minorEastAsia" w:hAnsi="Cambria Math" w:cs="Times New Roman"/>
                        <w:szCs w:val="24"/>
                      </w:rPr>
                      <m:t>free</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d>
                  <m:dPr>
                    <m:begChr m:val="["/>
                    <m:endChr m:val="]"/>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m:rPr>
                            <m:nor/>
                          </m:rPr>
                          <w:rPr>
                            <w:rFonts w:ascii="Cambria Math" w:eastAsiaTheme="minorEastAsia" w:hAnsi="Cambria Math" w:cs="Times New Roman"/>
                            <w:szCs w:val="24"/>
                          </w:rPr>
                          <m:t>T</m:t>
                        </m:r>
                      </m:sub>
                    </m:sSub>
                    <m:r>
                      <w:rPr>
                        <w:rFonts w:ascii="Cambria Math" w:eastAsiaTheme="minorEastAsia" w:hAnsi="Cambria Math" w:cs="Times New Roman"/>
                        <w:szCs w:val="24"/>
                      </w:rPr>
                      <m:t>-P-1+</m:t>
                    </m:r>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d>
                              <m:dPr>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m:rPr>
                                        <m:nor/>
                                      </m:rPr>
                                      <w:rPr>
                                        <w:rFonts w:ascii="Cambria Math" w:eastAsiaTheme="minorEastAsia" w:hAnsi="Cambria Math" w:cs="Times New Roman"/>
                                        <w:szCs w:val="24"/>
                                      </w:rPr>
                                      <m:t>T</m:t>
                                    </m:r>
                                  </m:sub>
                                </m:sSub>
                                <m:r>
                                  <w:rPr>
                                    <w:rFonts w:ascii="Cambria Math" w:eastAsiaTheme="minorEastAsia" w:hAnsi="Cambria Math" w:cs="Times New Roman"/>
                                    <w:szCs w:val="24"/>
                                  </w:rPr>
                                  <m:t>-P-1</m:t>
                                </m:r>
                              </m:e>
                            </m:d>
                          </m:e>
                          <m:sup>
                            <m:r>
                              <w:rPr>
                                <w:rFonts w:ascii="Cambria Math" w:eastAsiaTheme="minorEastAsia" w:hAnsi="Cambria Math" w:cs="Times New Roman"/>
                                <w:szCs w:val="24"/>
                              </w:rPr>
                              <m:t>2</m:t>
                            </m:r>
                          </m:sup>
                        </m:sSup>
                        <m:r>
                          <w:rPr>
                            <w:rFonts w:ascii="Cambria Math" w:eastAsiaTheme="minorEastAsia" w:hAnsi="Cambria Math" w:cs="Times New Roman"/>
                            <w:szCs w:val="24"/>
                          </w:rPr>
                          <m:t>+4</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m:rPr>
                                <m:nor/>
                              </m:rPr>
                              <w:rPr>
                                <w:rFonts w:ascii="Cambria Math" w:eastAsiaTheme="minorEastAsia" w:hAnsi="Cambria Math" w:cs="Times New Roman"/>
                                <w:szCs w:val="24"/>
                              </w:rPr>
                              <m:t>T</m:t>
                            </m:r>
                          </m:sub>
                        </m:sSub>
                      </m:e>
                    </m:rad>
                  </m:e>
                </m:d>
              </m:oMath>
            </m:oMathPara>
          </w:p>
        </w:tc>
        <w:tc>
          <w:tcPr>
            <w:tcW w:w="350" w:type="pct"/>
            <w:vAlign w:val="center"/>
          </w:tcPr>
          <w:p w14:paraId="3D01F977" w14:textId="1E5A3B0A" w:rsidR="00735221" w:rsidRPr="00F64F97" w:rsidRDefault="00735221" w:rsidP="000E6E1C">
            <w:pPr>
              <w:spacing w:after="120"/>
              <w:ind w:right="-109"/>
              <w:jc w:val="right"/>
              <w:rPr>
                <w:szCs w:val="24"/>
              </w:rPr>
            </w:pPr>
            <w:bookmarkStart w:id="36" w:name="_Ref42557629"/>
            <w:r w:rsidRPr="00F64F97">
              <w:rPr>
                <w:szCs w:val="24"/>
              </w:rPr>
              <w:t>(</w:t>
            </w:r>
            <w:r w:rsidR="000E6E1C">
              <w:rPr>
                <w:szCs w:val="24"/>
              </w:rPr>
              <w:t>20</w:t>
            </w:r>
            <w:r w:rsidRPr="00F64F97">
              <w:rPr>
                <w:szCs w:val="24"/>
              </w:rPr>
              <w:t>)</w:t>
            </w:r>
            <w:bookmarkEnd w:id="36"/>
          </w:p>
        </w:tc>
      </w:tr>
    </w:tbl>
    <w:p w14:paraId="6AA983B2" w14:textId="4D0360B6" w:rsidR="00DF1895" w:rsidRPr="00F64F97" w:rsidRDefault="00DF1895" w:rsidP="00626F7A">
      <w:pPr>
        <w:spacing w:after="120"/>
        <w:jc w:val="both"/>
        <w:rPr>
          <w:rFonts w:eastAsiaTheme="minorEastAsia" w:cstheme="minorHAnsi"/>
        </w:rPr>
      </w:pPr>
      <w:r w:rsidRPr="00F64F97">
        <w:rPr>
          <w:rFonts w:eastAsiaTheme="minorEastAsia" w:cstheme="minorHAnsi"/>
        </w:rPr>
        <w:t xml:space="preserve">where </w:t>
      </w:r>
      <m:oMath>
        <m:r>
          <w:rPr>
            <w:rFonts w:ascii="Cambria Math" w:eastAsiaTheme="minorEastAsia" w:hAnsi="Cambria Math" w:cstheme="minorHAnsi"/>
          </w:rPr>
          <m:t>F(</m:t>
        </m:r>
        <m:sSub>
          <m:sSubPr>
            <m:ctrlPr>
              <w:rPr>
                <w:rFonts w:ascii="Cambria Math" w:eastAsiaTheme="minorEastAsia" w:hAnsi="Cambria Math" w:cstheme="minorHAnsi"/>
                <w:i/>
              </w:rPr>
            </m:ctrlPr>
          </m:sSubPr>
          <m:e>
            <m:r>
              <w:rPr>
                <w:rFonts w:ascii="Cambria Math" w:eastAsiaTheme="minorEastAsia" w:hAnsi="Cambria Math" w:cstheme="minorHAnsi"/>
              </w:rPr>
              <m:t>A</m:t>
            </m:r>
          </m:e>
          <m:sub>
            <m:r>
              <m:rPr>
                <m:nor/>
              </m:rPr>
              <w:rPr>
                <w:rFonts w:ascii="Cambria Math" w:eastAsiaTheme="minorEastAsia" w:hAnsi="Cambria Math" w:cstheme="minorHAnsi"/>
              </w:rPr>
              <m:t>free</m:t>
            </m:r>
          </m:sub>
        </m:sSub>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A</m:t>
                      </m:r>
                    </m:e>
                    <m:sub>
                      <m:r>
                        <m:rPr>
                          <m:nor/>
                        </m:rPr>
                        <w:rPr>
                          <w:rFonts w:ascii="Cambria Math" w:eastAsiaTheme="minorEastAsia" w:hAnsi="Cambria Math" w:cstheme="minorHAnsi"/>
                        </w:rPr>
                        <m:t>free</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A</m:t>
                      </m:r>
                    </m:e>
                    <m:sub>
                      <m:r>
                        <m:rPr>
                          <m:nor/>
                        </m:rPr>
                        <w:rPr>
                          <w:rFonts w:ascii="Cambria Math" w:eastAsiaTheme="minorEastAsia" w:hAnsi="Cambria Math" w:cstheme="minorHAnsi"/>
                        </w:rPr>
                        <m:t>T</m:t>
                      </m:r>
                    </m:sub>
                  </m:sSub>
                </m:e>
              </m:mr>
              <m:mr>
                <m:e>
                  <m:sSub>
                    <m:sSubPr>
                      <m:ctrlPr>
                        <w:rPr>
                          <w:rFonts w:ascii="Cambria Math" w:eastAsiaTheme="minorEastAsia" w:hAnsi="Cambria Math" w:cstheme="minorHAnsi"/>
                          <w:i/>
                        </w:rPr>
                      </m:ctrlPr>
                    </m:sSubPr>
                    <m:e>
                      <m:r>
                        <w:rPr>
                          <w:rFonts w:ascii="Cambria Math" w:eastAsiaTheme="minorEastAsia" w:hAnsi="Cambria Math" w:cstheme="minorHAnsi"/>
                        </w:rPr>
                        <m:t>A</m:t>
                      </m:r>
                    </m:e>
                    <m:sub>
                      <m:r>
                        <m:rPr>
                          <m:nor/>
                        </m:rPr>
                        <w:rPr>
                          <w:rFonts w:ascii="Cambria Math" w:eastAsiaTheme="minorEastAsia" w:hAnsi="Cambria Math" w:cstheme="minorHAnsi"/>
                        </w:rPr>
                        <m:t>free</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K</m:t>
                          </m:r>
                        </m:e>
                        <m:sub>
                          <m:r>
                            <m:rPr>
                              <m:nor/>
                            </m:rPr>
                            <w:rPr>
                              <w:rFonts w:ascii="Cambria Math" w:eastAsiaTheme="minorEastAsia" w:hAnsi="Cambria Math" w:cstheme="minorHAnsi"/>
                            </w:rPr>
                            <m:t>A</m:t>
                          </m:r>
                        </m:sub>
                      </m:sSub>
                      <m:r>
                        <w:rPr>
                          <w:rFonts w:ascii="Cambria Math" w:eastAsiaTheme="minorEastAsia" w:hAnsi="Cambria Math" w:cstheme="minorHAnsi"/>
                        </w:rPr>
                        <m:t>+A</m:t>
                      </m:r>
                    </m:e>
                    <m:sub>
                      <m:r>
                        <m:rPr>
                          <m:nor/>
                        </m:rPr>
                        <w:rPr>
                          <w:rFonts w:ascii="Cambria Math" w:eastAsiaTheme="minorEastAsia" w:hAnsi="Cambria Math" w:cstheme="minorHAnsi"/>
                        </w:rPr>
                        <m:t>T</m:t>
                      </m:r>
                    </m:sub>
                  </m:sSub>
                  <m:r>
                    <w:rPr>
                      <w:rFonts w:ascii="Cambria Math" w:eastAsiaTheme="minorEastAsia" w:hAnsi="Cambria Math" w:cstheme="minorHAnsi"/>
                    </w:rPr>
                    <m:t>)</m:t>
                  </m:r>
                </m:e>
              </m:mr>
            </m:m>
          </m:e>
        </m:d>
      </m:oMath>
      <w:r w:rsidRPr="00F64F97">
        <w:rPr>
          <w:rFonts w:eastAsiaTheme="minorEastAsia" w:cstheme="minorHAnsi"/>
        </w:rPr>
        <w:t xml:space="preserve"> ,  and </w:t>
      </w:r>
      <m:oMath>
        <m:r>
          <w:rPr>
            <w:rFonts w:ascii="Cambria Math" w:eastAsiaTheme="minorEastAsia" w:hAnsi="Cambria Math" w:cstheme="minorHAnsi"/>
          </w:rPr>
          <m:t>G(P)=</m:t>
        </m:r>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P</m:t>
                  </m:r>
                </m:e>
              </m:mr>
              <m:mr>
                <m:e>
                  <m:sSub>
                    <m:sSubPr>
                      <m:ctrlPr>
                        <w:rPr>
                          <w:rFonts w:ascii="Cambria Math" w:eastAsiaTheme="minorEastAsia" w:hAnsi="Cambria Math" w:cstheme="minorHAnsi"/>
                          <w:i/>
                        </w:rPr>
                      </m:ctrlPr>
                    </m:sSubPr>
                    <m:e>
                      <m:r>
                        <w:rPr>
                          <w:rFonts w:ascii="Cambria Math" w:eastAsiaTheme="minorEastAsia" w:hAnsi="Cambria Math" w:cstheme="minorHAnsi"/>
                        </w:rPr>
                        <m:t>β</m:t>
                      </m:r>
                    </m:e>
                    <m:sub>
                      <m:r>
                        <m:rPr>
                          <m:nor/>
                        </m:rPr>
                        <w:rPr>
                          <w:rFonts w:ascii="Cambria Math" w:eastAsiaTheme="minorEastAsia" w:hAnsi="Cambria Math" w:cstheme="minorHAnsi"/>
                        </w:rPr>
                        <m:t>max</m:t>
                      </m:r>
                    </m:sub>
                  </m:sSub>
                  <m:r>
                    <w:rPr>
                      <w:rFonts w:ascii="Cambria Math" w:eastAsiaTheme="minorEastAsia" w:hAnsi="Cambria Math" w:cstheme="minorHAnsi"/>
                    </w:rPr>
                    <m:t>P/(</m:t>
                  </m:r>
                  <m:sSub>
                    <m:sSubPr>
                      <m:ctrlPr>
                        <w:rPr>
                          <w:rFonts w:ascii="Cambria Math" w:eastAsiaTheme="minorEastAsia" w:hAnsi="Cambria Math" w:cstheme="minorHAnsi"/>
                          <w:i/>
                        </w:rPr>
                      </m:ctrlPr>
                    </m:sSubPr>
                    <m:e>
                      <m:r>
                        <w:rPr>
                          <w:rFonts w:ascii="Cambria Math" w:eastAsiaTheme="minorEastAsia" w:hAnsi="Cambria Math" w:cstheme="minorHAnsi"/>
                        </w:rPr>
                        <m:t>K</m:t>
                      </m:r>
                    </m:e>
                    <m:sub>
                      <m:r>
                        <m:rPr>
                          <m:nor/>
                        </m:rPr>
                        <w:rPr>
                          <w:rFonts w:ascii="Cambria Math" w:eastAsiaTheme="minorEastAsia" w:hAnsi="Cambria Math" w:cstheme="minorHAnsi"/>
                        </w:rPr>
                        <m:t>m</m:t>
                      </m:r>
                    </m:sub>
                  </m:sSub>
                  <m:r>
                    <w:rPr>
                      <w:rFonts w:ascii="Cambria Math" w:eastAsiaTheme="minorEastAsia" w:hAnsi="Cambria Math" w:cstheme="minorHAnsi"/>
                    </w:rPr>
                    <m:t>+P)</m:t>
                  </m:r>
                </m:e>
              </m:mr>
            </m:m>
          </m:e>
        </m:d>
      </m:oMath>
      <w:r w:rsidRPr="00F64F97">
        <w:rPr>
          <w:rFonts w:eastAsiaTheme="minorEastAsia" w:cstheme="minorHAnsi"/>
        </w:rPr>
        <w:t xml:space="preserve"> .</w:t>
      </w:r>
      <w:r w:rsidR="008F4BA8" w:rsidRPr="00F64F97">
        <w:rPr>
          <w:rFonts w:eastAsiaTheme="minorEastAsia" w:cstheme="minorHAnsi"/>
        </w:rPr>
        <w:tab/>
      </w:r>
      <w:r w:rsidR="008F4BA8" w:rsidRPr="00F64F97">
        <w:rPr>
          <w:rFonts w:eastAsiaTheme="minorEastAsia" w:cstheme="minorHAnsi"/>
        </w:rPr>
        <w:tab/>
      </w:r>
      <w:r w:rsidR="008F4BA8" w:rsidRPr="00F64F97">
        <w:rPr>
          <w:rFonts w:eastAsiaTheme="minorEastAsia" w:cstheme="minorHAnsi"/>
        </w:rPr>
        <w:tab/>
        <w:t xml:space="preserve">      (</w:t>
      </w:r>
      <w:r w:rsidR="000E6E1C">
        <w:rPr>
          <w:rFonts w:eastAsiaTheme="minorEastAsia" w:cstheme="minorHAnsi"/>
        </w:rPr>
        <w:t>21</w:t>
      </w:r>
      <w:r w:rsidR="008F4BA8" w:rsidRPr="00F64F97">
        <w:rPr>
          <w:rFonts w:eastAsiaTheme="minorEastAsia" w:cstheme="minorHAnsi"/>
        </w:rPr>
        <w:t>)</w:t>
      </w:r>
    </w:p>
    <w:p w14:paraId="3F8C6E83" w14:textId="5E62021C" w:rsidR="00B37F93" w:rsidRDefault="00F27E91" w:rsidP="00626F7A">
      <w:pPr>
        <w:spacing w:after="120"/>
        <w:jc w:val="both"/>
        <w:rPr>
          <w:rFonts w:cstheme="minorHAnsi"/>
          <w:szCs w:val="24"/>
        </w:rPr>
      </w:pPr>
      <w:r>
        <w:rPr>
          <w:rFonts w:eastAsiaTheme="minorEastAsia" w:cstheme="minorHAnsi"/>
        </w:rPr>
        <w:t>In</w:t>
      </w:r>
      <w:r w:rsidR="00B37F93" w:rsidRPr="00F64F97">
        <w:rPr>
          <w:rFonts w:eastAsiaTheme="minorEastAsia" w:cstheme="minorHAnsi"/>
        </w:rPr>
        <w:t xml:space="preserve"> the notation SNF(TD</w:t>
      </w:r>
      <w:r w:rsidR="00D77D78" w:rsidRPr="00F64F97">
        <w:rPr>
          <w:rFonts w:eastAsiaTheme="minorEastAsia" w:cstheme="minorHAnsi"/>
        </w:rPr>
        <w:t>N</w:t>
      </w:r>
      <w:r w:rsidR="00B37F93" w:rsidRPr="00F64F97">
        <w:rPr>
          <w:rFonts w:eastAsiaTheme="minorEastAsia" w:cstheme="minorHAnsi"/>
        </w:rPr>
        <w:t xml:space="preserve">), T denotes the </w:t>
      </w:r>
      <w:r w:rsidR="00101637" w:rsidRPr="00F64F97">
        <w:rPr>
          <w:rFonts w:eastAsiaTheme="minorEastAsia" w:cstheme="minorHAnsi"/>
          <w:i/>
        </w:rPr>
        <w:t>P</w:t>
      </w:r>
      <w:r w:rsidR="00095903">
        <w:rPr>
          <w:rFonts w:eastAsiaTheme="minorEastAsia" w:cstheme="minorHAnsi"/>
          <w:i/>
        </w:rPr>
        <w:t>er</w:t>
      </w:r>
      <w:r w:rsidR="00B37F93" w:rsidRPr="00F64F97">
        <w:rPr>
          <w:rFonts w:eastAsiaTheme="minorEastAsia" w:cstheme="minorHAnsi"/>
        </w:rPr>
        <w:t xml:space="preserve"> transcription rate law</w:t>
      </w:r>
      <w:r w:rsidR="00110A53">
        <w:rPr>
          <w:rFonts w:eastAsiaTheme="minorEastAsia" w:cstheme="minorHAnsi"/>
        </w:rPr>
        <w:t xml:space="preserve"> (0 or 1</w:t>
      </w:r>
      <w:r w:rsidR="00101637" w:rsidRPr="00F64F97">
        <w:rPr>
          <w:rFonts w:eastAsiaTheme="minorEastAsia" w:cstheme="minorHAnsi"/>
        </w:rPr>
        <w:t>)</w:t>
      </w:r>
      <w:r w:rsidR="00591844">
        <w:rPr>
          <w:rFonts w:cstheme="minorHAnsi"/>
          <w:szCs w:val="24"/>
        </w:rPr>
        <w:t xml:space="preserve">, and </w:t>
      </w:r>
      <w:r w:rsidR="00591844" w:rsidRPr="00591844">
        <w:rPr>
          <w:rFonts w:cstheme="minorHAnsi"/>
          <w:i/>
          <w:szCs w:val="24"/>
        </w:rPr>
        <w:t>N</w:t>
      </w:r>
      <w:r w:rsidR="00591844">
        <w:rPr>
          <w:rFonts w:cstheme="minorHAnsi"/>
          <w:szCs w:val="24"/>
        </w:rPr>
        <w:t xml:space="preserve"> = </w:t>
      </w:r>
      <w:r w:rsidR="00591844" w:rsidRPr="00591844">
        <w:rPr>
          <w:rFonts w:cstheme="minorHAnsi"/>
          <w:i/>
          <w:szCs w:val="24"/>
        </w:rPr>
        <w:t>J</w:t>
      </w:r>
      <w:r w:rsidR="00591844">
        <w:rPr>
          <w:rFonts w:cstheme="minorHAnsi"/>
          <w:szCs w:val="24"/>
        </w:rPr>
        <w:t xml:space="preserve"> + 2 = total length of the negative feedback loop.</w:t>
      </w:r>
    </w:p>
    <w:p w14:paraId="17744746" w14:textId="2531B0AC" w:rsidR="00822F71" w:rsidRDefault="00822F71" w:rsidP="00822F71">
      <w:pPr>
        <w:spacing w:after="120"/>
        <w:jc w:val="both"/>
        <w:rPr>
          <w:rFonts w:cstheme="minorHAnsi"/>
          <w:szCs w:val="24"/>
        </w:rPr>
      </w:pPr>
      <w:r>
        <w:rPr>
          <w:rFonts w:cstheme="minorHAnsi"/>
          <w:szCs w:val="24"/>
        </w:rPr>
        <w:t xml:space="preserve">Models of form SNF(1LN) can be analyzed exactly as SNF(0LN), and the condition for a </w:t>
      </w:r>
      <w:proofErr w:type="spellStart"/>
      <w:r>
        <w:rPr>
          <w:rFonts w:cstheme="minorHAnsi"/>
          <w:szCs w:val="24"/>
        </w:rPr>
        <w:t>Hopf</w:t>
      </w:r>
      <w:proofErr w:type="spellEnd"/>
      <w:r>
        <w:rPr>
          <w:rFonts w:cstheme="minorHAnsi"/>
          <w:szCs w:val="24"/>
        </w:rPr>
        <w:t xml:space="preserve"> bifurcation is Eq. (9),  </w:t>
      </w:r>
      <m:oMath>
        <m:r>
          <m:rPr>
            <m:sty m:val="p"/>
          </m:rPr>
          <w:rPr>
            <w:rFonts w:ascii="Cambria Math" w:hAnsi="Cambria Math" w:cstheme="minorHAnsi"/>
            <w:szCs w:val="24"/>
          </w:rPr>
          <m:t>Φ∙</m:t>
        </m:r>
        <m:sSup>
          <m:sSupPr>
            <m:ctrlPr>
              <w:rPr>
                <w:rFonts w:ascii="Cambria Math" w:hAnsi="Cambria Math" w:cstheme="minorHAnsi"/>
                <w:szCs w:val="24"/>
              </w:rPr>
            </m:ctrlPr>
          </m:sSupPr>
          <m:e>
            <m:r>
              <w:rPr>
                <w:rFonts w:ascii="Cambria Math" w:hAnsi="Cambria Math" w:cstheme="minorHAnsi"/>
                <w:szCs w:val="24"/>
              </w:rPr>
              <m:t>α</m:t>
            </m:r>
          </m:e>
          <m:sup>
            <m:r>
              <w:rPr>
                <w:rFonts w:ascii="Cambria Math" w:hAnsi="Cambria Math" w:cstheme="minorHAnsi"/>
                <w:szCs w:val="24"/>
              </w:rPr>
              <m:t>2</m:t>
            </m:r>
          </m:sup>
        </m:sSup>
        <m:r>
          <w:rPr>
            <w:rFonts w:ascii="Cambria Math" w:hAnsi="Cambria Math" w:cstheme="minorHAnsi"/>
            <w:szCs w:val="24"/>
          </w:rPr>
          <m:t>-</m:t>
        </m:r>
        <m:r>
          <m:rPr>
            <m:sty m:val="p"/>
          </m:rPr>
          <w:rPr>
            <w:rFonts w:ascii="Cambria Math" w:hAnsi="Cambria Math" w:cstheme="minorHAnsi"/>
            <w:szCs w:val="24"/>
          </w:rPr>
          <m:t>Ψ</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∙α+</m:t>
        </m:r>
        <m:r>
          <m:rPr>
            <m:sty m:val="p"/>
          </m:rPr>
          <w:rPr>
            <w:rFonts w:ascii="Cambria Math" w:hAnsi="Cambria Math" w:cstheme="minorHAnsi"/>
            <w:szCs w:val="24"/>
          </w:rPr>
          <m:t>Ω</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=0</m:t>
        </m:r>
      </m:oMath>
      <w:r>
        <w:rPr>
          <w:rFonts w:cstheme="minorHAnsi"/>
          <w:szCs w:val="24"/>
        </w:rPr>
        <w:t xml:space="preserve">, where,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9"/>
        <w:gridCol w:w="711"/>
      </w:tblGrid>
      <w:tr w:rsidR="00822F71" w14:paraId="346DCA40" w14:textId="77777777" w:rsidTr="00822F71">
        <w:tc>
          <w:tcPr>
            <w:tcW w:w="8876" w:type="dxa"/>
          </w:tcPr>
          <w:p w14:paraId="0AC1F24D" w14:textId="5699F6D3" w:rsidR="0071386D" w:rsidRPr="0071386D" w:rsidRDefault="00822F71" w:rsidP="0071386D">
            <w:pPr>
              <w:spacing w:after="120"/>
              <w:jc w:val="both"/>
              <w:rPr>
                <w:rFonts w:cstheme="minorHAnsi"/>
                <w:szCs w:val="24"/>
              </w:rPr>
            </w:pPr>
            <m:oMathPara>
              <m:oMath>
                <m:r>
                  <m:rPr>
                    <m:sty m:val="p"/>
                  </m:rPr>
                  <w:rPr>
                    <w:rFonts w:ascii="Cambria Math" w:hAnsi="Cambria Math" w:cstheme="minorHAnsi"/>
                    <w:szCs w:val="24"/>
                  </w:rPr>
                  <w:lastRenderedPageBreak/>
                  <m:t>Φ=</m:t>
                </m:r>
                <m:sSup>
                  <m:sSupPr>
                    <m:ctrlPr>
                      <w:rPr>
                        <w:rFonts w:ascii="Cambria Math" w:hAnsi="Cambria Math" w:cstheme="minorHAnsi"/>
                        <w:szCs w:val="24"/>
                      </w:rPr>
                    </m:ctrlPr>
                  </m:sSupPr>
                  <m:e>
                    <m:d>
                      <m:dPr>
                        <m:ctrlPr>
                          <w:rPr>
                            <w:rFonts w:ascii="Cambria Math" w:hAnsi="Cambria Math" w:cstheme="minorHAnsi"/>
                            <w:szCs w:val="24"/>
                          </w:rPr>
                        </m:ctrlPr>
                      </m:dPr>
                      <m:e>
                        <m:sSub>
                          <m:sSubPr>
                            <m:ctrlPr>
                              <w:rPr>
                                <w:rFonts w:ascii="Cambria Math" w:hAnsi="Cambria Math" w:cstheme="minorHAnsi"/>
                                <w:szCs w:val="24"/>
                              </w:rPr>
                            </m:ctrlPr>
                          </m:sSubPr>
                          <m:e>
                            <m:r>
                              <m:rPr>
                                <m:sty m:val="p"/>
                              </m:rPr>
                              <w:rPr>
                                <w:rFonts w:ascii="Cambria Math" w:hAnsi="Cambria Math" w:cstheme="minorHAnsi"/>
                                <w:szCs w:val="24"/>
                              </w:rPr>
                              <m:t>S</m:t>
                            </m:r>
                          </m:e>
                          <m:sub>
                            <m:r>
                              <w:rPr>
                                <w:rFonts w:ascii="Cambria Math" w:hAnsi="Cambria Math" w:cstheme="minorHAnsi"/>
                                <w:szCs w:val="24"/>
                              </w:rPr>
                              <m:t>N</m:t>
                            </m:r>
                          </m:sub>
                        </m:sSub>
                        <m:r>
                          <w:rPr>
                            <w:rFonts w:ascii="Cambria Math" w:hAnsi="Cambria Math" w:cstheme="minorHAnsi"/>
                            <w:szCs w:val="24"/>
                          </w:rPr>
                          <m:t>-1</m:t>
                        </m:r>
                      </m:e>
                    </m:d>
                  </m:e>
                  <m:sup>
                    <m:r>
                      <w:rPr>
                        <w:rFonts w:ascii="Cambria Math" w:hAnsi="Cambria Math" w:cstheme="minorHAnsi"/>
                        <w:szCs w:val="24"/>
                      </w:rPr>
                      <m:t>2</m:t>
                    </m:r>
                  </m:sup>
                </m:sSup>
                <m:r>
                  <m:rPr>
                    <m:sty m:val="p"/>
                  </m:rPr>
                  <w:rPr>
                    <w:rFonts w:ascii="Cambria Math" w:hAnsi="Cambria Math" w:cstheme="minorHAnsi"/>
                    <w:szCs w:val="24"/>
                  </w:rPr>
                  <m:t xml:space="preserve">, </m:t>
                </m:r>
                <m:r>
                  <m:rPr>
                    <m:nor/>
                  </m:rPr>
                  <w:rPr>
                    <w:rFonts w:ascii="Cambria Math" w:hAnsi="Cambria Math" w:cstheme="minorHAnsi"/>
                    <w:szCs w:val="24"/>
                  </w:rPr>
                  <m:t xml:space="preserve"> </m:t>
                </m:r>
                <m:r>
                  <m:rPr>
                    <m:sty m:val="p"/>
                  </m:rPr>
                  <w:rPr>
                    <w:rFonts w:ascii="Cambria Math" w:hAnsi="Cambria Math" w:cstheme="minorHAnsi"/>
                    <w:szCs w:val="24"/>
                  </w:rPr>
                  <m:t xml:space="preserve"> Ψ</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m:t>
                </m:r>
                <m:sSub>
                  <m:sSubPr>
                    <m:ctrlPr>
                      <w:rPr>
                        <w:rFonts w:ascii="Cambria Math" w:hAnsi="Cambria Math" w:cstheme="minorHAnsi"/>
                        <w:szCs w:val="24"/>
                      </w:rPr>
                    </m:ctrlPr>
                  </m:sSubPr>
                  <m:e>
                    <m:r>
                      <m:rPr>
                        <m:sty m:val="p"/>
                      </m:rPr>
                      <w:rPr>
                        <w:rFonts w:ascii="Cambria Math" w:hAnsi="Cambria Math" w:cstheme="minorHAnsi"/>
                        <w:szCs w:val="24"/>
                      </w:rPr>
                      <m:t>S</m:t>
                    </m:r>
                  </m:e>
                  <m:sub>
                    <m:r>
                      <w:rPr>
                        <w:rFonts w:ascii="Cambria Math" w:hAnsi="Cambria Math" w:cstheme="minorHAnsi"/>
                        <w:szCs w:val="24"/>
                      </w:rPr>
                      <m:t>N</m:t>
                    </m:r>
                  </m:sub>
                </m:sSub>
                <m:d>
                  <m:dPr>
                    <m:ctrlPr>
                      <w:rPr>
                        <w:rFonts w:ascii="Cambria Math" w:hAnsi="Cambria Math" w:cstheme="minorHAnsi"/>
                        <w:i/>
                        <w:szCs w:val="24"/>
                      </w:rPr>
                    </m:ctrlPr>
                  </m:dPr>
                  <m:e>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K</m:t>
                            </m:r>
                          </m:e>
                          <m:sub>
                            <m:r>
                              <m:rPr>
                                <m:nor/>
                              </m:rPr>
                              <w:rPr>
                                <w:rFonts w:ascii="Cambria Math" w:hAnsi="Cambria Math" w:cstheme="minorHAnsi"/>
                                <w:szCs w:val="24"/>
                              </w:rPr>
                              <m:t>A</m:t>
                            </m:r>
                          </m:sub>
                        </m:sSub>
                      </m:num>
                      <m:den>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den>
                    </m:f>
                  </m:e>
                </m:d>
                <m:d>
                  <m:dPr>
                    <m:ctrlPr>
                      <w:rPr>
                        <w:rFonts w:ascii="Cambria Math" w:hAnsi="Cambria Math" w:cstheme="minorHAnsi"/>
                        <w:i/>
                        <w:szCs w:val="24"/>
                      </w:rPr>
                    </m:ctrlPr>
                  </m:dPr>
                  <m:e>
                    <m:sSup>
                      <m:sSupPr>
                        <m:ctrlPr>
                          <w:rPr>
                            <w:rFonts w:ascii="Cambria Math" w:hAnsi="Cambria Math" w:cstheme="minorHAnsi"/>
                            <w:i/>
                            <w:szCs w:val="24"/>
                          </w:rPr>
                        </m:ctrlPr>
                      </m:sSupPr>
                      <m:e>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+1</m:t>
                            </m:r>
                          </m:e>
                        </m:d>
                      </m:e>
                      <m:sup>
                        <m:r>
                          <w:rPr>
                            <w:rFonts w:ascii="Cambria Math" w:hAnsi="Cambria Math" w:cstheme="minorHAnsi"/>
                            <w:szCs w:val="24"/>
                          </w:rPr>
                          <m:t>2</m:t>
                        </m:r>
                      </m:sup>
                    </m:sSup>
                    <m:r>
                      <w:rPr>
                        <w:rFonts w:ascii="Cambria Math" w:hAnsi="Cambria Math" w:cstheme="minorHAnsi"/>
                        <w:szCs w:val="24"/>
                      </w:rPr>
                      <m:t>-4</m:t>
                    </m:r>
                    <m:sSub>
                      <m:sSubPr>
                        <m:ctrlPr>
                          <w:rPr>
                            <w:rFonts w:ascii="Cambria Math" w:hAnsi="Cambria Math" w:cstheme="minorHAnsi"/>
                            <w:szCs w:val="24"/>
                          </w:rPr>
                        </m:ctrlPr>
                      </m:sSubPr>
                      <m:e>
                        <m:r>
                          <m:rPr>
                            <m:sty m:val="p"/>
                          </m:rPr>
                          <w:rPr>
                            <w:rFonts w:ascii="Cambria Math" w:hAnsi="Cambria Math" w:cstheme="minorHAnsi"/>
                            <w:szCs w:val="24"/>
                          </w:rPr>
                          <m:t>S</m:t>
                        </m:r>
                      </m:e>
                      <m:sub>
                        <m:r>
                          <w:rPr>
                            <w:rFonts w:ascii="Cambria Math" w:hAnsi="Cambria Math" w:cstheme="minorHAnsi"/>
                            <w:szCs w:val="24"/>
                          </w:rPr>
                          <m:t>N</m:t>
                        </m:r>
                      </m:sub>
                    </m:sSub>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m:t>
                </m:r>
                <m:r>
                  <m:rPr>
                    <m:nor/>
                  </m:rPr>
                  <w:rPr>
                    <w:rFonts w:ascii="Cambria Math" w:hAnsi="Cambria Math" w:cstheme="minorHAnsi"/>
                    <w:szCs w:val="24"/>
                  </w:rPr>
                  <m:t xml:space="preserve">  </m:t>
                </m:r>
                <m:r>
                  <w:rPr>
                    <w:rFonts w:ascii="Cambria Math" w:hAnsi="Cambria Math" w:cstheme="minorHAnsi"/>
                    <w:szCs w:val="24"/>
                  </w:rPr>
                  <m:t xml:space="preserve"> </m:t>
                </m:r>
              </m:oMath>
            </m:oMathPara>
          </w:p>
          <w:p w14:paraId="62DEFBC1" w14:textId="061EB312" w:rsidR="00822F71" w:rsidRDefault="00822F71" w:rsidP="00C77679">
            <w:pPr>
              <w:spacing w:after="120"/>
              <w:jc w:val="both"/>
              <w:rPr>
                <w:rFonts w:cstheme="minorHAnsi"/>
                <w:szCs w:val="24"/>
              </w:rPr>
            </w:pPr>
            <m:oMathPara>
              <m:oMath>
                <m:r>
                  <m:rPr>
                    <m:sty m:val="p"/>
                  </m:rPr>
                  <w:rPr>
                    <w:rFonts w:ascii="Cambria Math" w:hAnsi="Cambria Math" w:cstheme="minorHAnsi"/>
                    <w:szCs w:val="24"/>
                  </w:rPr>
                  <m:t>Ω</m:t>
                </m:r>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e>
                </m:d>
                <m:r>
                  <w:rPr>
                    <w:rFonts w:ascii="Cambria Math" w:hAnsi="Cambria Math" w:cstheme="minorHAnsi"/>
                    <w:szCs w:val="24"/>
                  </w:rPr>
                  <m:t>=</m:t>
                </m:r>
                <m:sSup>
                  <m:sSupPr>
                    <m:ctrlPr>
                      <w:rPr>
                        <w:rFonts w:ascii="Cambria Math" w:hAnsi="Cambria Math" w:cstheme="minorHAnsi"/>
                        <w:i/>
                        <w:szCs w:val="24"/>
                      </w:rPr>
                    </m:ctrlPr>
                  </m:sSupPr>
                  <m:e>
                    <m:sSub>
                      <m:sSubPr>
                        <m:ctrlPr>
                          <w:rPr>
                            <w:rFonts w:ascii="Cambria Math" w:hAnsi="Cambria Math" w:cstheme="minorHAnsi"/>
                            <w:szCs w:val="24"/>
                          </w:rPr>
                        </m:ctrlPr>
                      </m:sSubPr>
                      <m:e>
                        <m:r>
                          <m:rPr>
                            <m:sty m:val="p"/>
                          </m:rPr>
                          <w:rPr>
                            <w:rFonts w:ascii="Cambria Math" w:hAnsi="Cambria Math" w:cstheme="minorHAnsi"/>
                            <w:szCs w:val="24"/>
                          </w:rPr>
                          <m:t>S</m:t>
                        </m:r>
                      </m:e>
                      <m:sub>
                        <m:r>
                          <w:rPr>
                            <w:rFonts w:ascii="Cambria Math" w:hAnsi="Cambria Math" w:cstheme="minorHAnsi"/>
                            <w:szCs w:val="24"/>
                          </w:rPr>
                          <m:t>N</m:t>
                        </m:r>
                      </m:sub>
                    </m:sSub>
                  </m:e>
                  <m:sup>
                    <m:r>
                      <w:rPr>
                        <w:rFonts w:ascii="Cambria Math" w:hAnsi="Cambria Math" w:cstheme="minorHAnsi"/>
                        <w:szCs w:val="24"/>
                      </w:rPr>
                      <m:t>2</m:t>
                    </m:r>
                  </m:sup>
                </m:sSup>
                <m:f>
                  <m:fPr>
                    <m:ctrlPr>
                      <w:rPr>
                        <w:rFonts w:ascii="Cambria Math" w:hAnsi="Cambria Math" w:cstheme="minorHAnsi"/>
                        <w:i/>
                        <w:szCs w:val="24"/>
                      </w:rPr>
                    </m:ctrlPr>
                  </m:fPr>
                  <m:num>
                    <m:sSup>
                      <m:sSupPr>
                        <m:ctrlPr>
                          <w:rPr>
                            <w:rFonts w:ascii="Cambria Math" w:hAnsi="Cambria Math" w:cstheme="minorHAnsi"/>
                            <w:i/>
                            <w:szCs w:val="24"/>
                          </w:rPr>
                        </m:ctrlPr>
                      </m:sSupPr>
                      <m:e>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K</m:t>
                            </m:r>
                          </m:e>
                          <m:sub>
                            <m:r>
                              <m:rPr>
                                <m:nor/>
                              </m:rPr>
                              <w:rPr>
                                <w:rFonts w:ascii="Cambria Math" w:hAnsi="Cambria Math" w:cstheme="minorHAnsi"/>
                                <w:szCs w:val="24"/>
                              </w:rPr>
                              <m:t>A</m:t>
                            </m:r>
                          </m:sub>
                        </m:sSub>
                        <m:r>
                          <w:rPr>
                            <w:rFonts w:ascii="Cambria Math" w:hAnsi="Cambria Math" w:cstheme="minorHAnsi"/>
                            <w:szCs w:val="24"/>
                          </w:rPr>
                          <m:t>)</m:t>
                        </m:r>
                      </m:e>
                      <m:sup>
                        <m:r>
                          <w:rPr>
                            <w:rFonts w:ascii="Cambria Math" w:hAnsi="Cambria Math" w:cstheme="minorHAnsi"/>
                            <w:szCs w:val="24"/>
                          </w:rPr>
                          <m:t>2</m:t>
                        </m:r>
                      </m:sup>
                    </m:sSup>
                  </m:num>
                  <m:den>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den>
                </m:f>
                <m:sSup>
                  <m:sSupPr>
                    <m:ctrlPr>
                      <w:rPr>
                        <w:rFonts w:ascii="Cambria Math" w:hAnsi="Cambria Math" w:cstheme="minorHAnsi"/>
                        <w:i/>
                        <w:szCs w:val="24"/>
                      </w:rPr>
                    </m:ctrlPr>
                  </m:sSupPr>
                  <m:e>
                    <m:d>
                      <m:dPr>
                        <m:ctrlPr>
                          <w:rPr>
                            <w:rFonts w:ascii="Cambria Math" w:hAnsi="Cambria Math" w:cstheme="minorHAnsi"/>
                            <w:i/>
                            <w:szCs w:val="24"/>
                          </w:rPr>
                        </m:ctrlPr>
                      </m:dPr>
                      <m:e>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+1</m:t>
                        </m:r>
                      </m:e>
                    </m:d>
                  </m:e>
                  <m:sup>
                    <m:r>
                      <w:rPr>
                        <w:rFonts w:ascii="Cambria Math" w:hAnsi="Cambria Math" w:cstheme="minorHAnsi"/>
                        <w:szCs w:val="24"/>
                      </w:rPr>
                      <m:t>2</m:t>
                    </m:r>
                  </m:sup>
                </m:sSup>
              </m:oMath>
            </m:oMathPara>
          </w:p>
        </w:tc>
        <w:tc>
          <w:tcPr>
            <w:tcW w:w="484" w:type="dxa"/>
          </w:tcPr>
          <w:p w14:paraId="1F6D0537" w14:textId="43008D09" w:rsidR="00822F71" w:rsidRDefault="00822F71" w:rsidP="00591844">
            <w:pPr>
              <w:spacing w:before="120" w:after="120"/>
              <w:jc w:val="both"/>
              <w:rPr>
                <w:rFonts w:cstheme="minorHAnsi"/>
                <w:szCs w:val="24"/>
              </w:rPr>
            </w:pPr>
            <w:r>
              <w:rPr>
                <w:rFonts w:cstheme="minorHAnsi"/>
                <w:szCs w:val="24"/>
              </w:rPr>
              <w:t>(</w:t>
            </w:r>
            <w:r w:rsidR="00591844">
              <w:rPr>
                <w:rFonts w:cstheme="minorHAnsi"/>
                <w:szCs w:val="24"/>
              </w:rPr>
              <w:t>10''</w:t>
            </w:r>
            <w:r>
              <w:rPr>
                <w:rFonts w:cstheme="minorHAnsi"/>
                <w:szCs w:val="24"/>
              </w:rPr>
              <w:t>)</w:t>
            </w:r>
          </w:p>
        </w:tc>
      </w:tr>
    </w:tbl>
    <w:p w14:paraId="72F4C6B9" w14:textId="42A178D8" w:rsidR="00822F71" w:rsidRDefault="0071386D" w:rsidP="00822F71">
      <w:pPr>
        <w:spacing w:after="120"/>
        <w:jc w:val="both"/>
        <w:rPr>
          <w:rFonts w:cstheme="minorHAnsi"/>
          <w:szCs w:val="24"/>
        </w:rPr>
      </w:pPr>
      <w:r>
        <w:rPr>
          <w:rFonts w:cstheme="minorHAnsi"/>
          <w:szCs w:val="24"/>
        </w:rPr>
        <w:t xml:space="preserve">Solving </w:t>
      </w:r>
      <w:r w:rsidR="00E77DDF">
        <w:rPr>
          <w:rFonts w:cstheme="minorHAnsi"/>
          <w:szCs w:val="24"/>
        </w:rPr>
        <w:t>this quadratic equation</w:t>
      </w:r>
      <w:r>
        <w:rPr>
          <w:rFonts w:cstheme="minorHAnsi"/>
          <w:szCs w:val="24"/>
        </w:rPr>
        <w:t xml:space="preserve"> for </w:t>
      </w:r>
      <m:oMath>
        <m:r>
          <w:rPr>
            <w:rFonts w:ascii="Cambria Math" w:hAnsi="Cambria Math" w:cstheme="minorHAnsi"/>
            <w:szCs w:val="24"/>
          </w:rPr>
          <m:t>α</m:t>
        </m:r>
      </m:oMath>
      <w:r>
        <w:rPr>
          <w:rFonts w:cstheme="minorHAnsi"/>
          <w:szCs w:val="24"/>
        </w:rPr>
        <w:t xml:space="preserve"> </w:t>
      </w:r>
      <w:del w:id="37" w:author="Chen, Jing" w:date="2021-09-08T23:44:00Z">
        <w:r w:rsidDel="00871F11">
          <w:rPr>
            <w:rFonts w:cstheme="minorHAnsi"/>
            <w:szCs w:val="24"/>
          </w:rPr>
          <w:delText xml:space="preserve"> </w:delText>
        </w:r>
      </w:del>
      <w:r>
        <w:rPr>
          <w:rFonts w:cstheme="minorHAnsi"/>
          <w:szCs w:val="24"/>
        </w:rPr>
        <w:t xml:space="preserve">as a function of </w:t>
      </w:r>
      <m:oMath>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oMath>
      <w:r>
        <w:rPr>
          <w:rFonts w:cstheme="minorHAnsi"/>
          <w:szCs w:val="24"/>
        </w:rPr>
        <w:t>, we</w:t>
      </w:r>
      <w:r w:rsidR="00E77DDF">
        <w:rPr>
          <w:rFonts w:cstheme="minorHAnsi"/>
          <w:szCs w:val="24"/>
        </w:rPr>
        <w:t xml:space="preserve"> </w:t>
      </w:r>
      <w:r>
        <w:rPr>
          <w:rFonts w:cstheme="minorHAnsi"/>
          <w:szCs w:val="24"/>
        </w:rPr>
        <w:t xml:space="preserve">plot the locus of </w:t>
      </w:r>
      <w:proofErr w:type="spellStart"/>
      <w:r>
        <w:rPr>
          <w:rFonts w:cstheme="minorHAnsi"/>
          <w:szCs w:val="24"/>
        </w:rPr>
        <w:t>Hopf</w:t>
      </w:r>
      <w:proofErr w:type="spellEnd"/>
      <w:r>
        <w:rPr>
          <w:rFonts w:cstheme="minorHAnsi"/>
          <w:szCs w:val="24"/>
        </w:rPr>
        <w:t xml:space="preserve"> bifurcations</w:t>
      </w:r>
      <w:r w:rsidR="00FF0DF6">
        <w:rPr>
          <w:rFonts w:cstheme="minorHAnsi"/>
          <w:szCs w:val="24"/>
        </w:rPr>
        <w:t xml:space="preserve"> for </w:t>
      </w:r>
      <w:r w:rsidR="00FF0DF6" w:rsidRPr="00C476F4">
        <w:rPr>
          <w:rFonts w:ascii="Cambria" w:hAnsi="Cambria" w:cstheme="minorHAnsi"/>
          <w:i/>
          <w:szCs w:val="24"/>
        </w:rPr>
        <w:t>N</w:t>
      </w:r>
      <w:r w:rsidR="00FF0DF6">
        <w:rPr>
          <w:rFonts w:cstheme="minorHAnsi"/>
          <w:szCs w:val="24"/>
        </w:rPr>
        <w:t xml:space="preserve"> = 3 and 8</w:t>
      </w:r>
      <w:r>
        <w:rPr>
          <w:rFonts w:cstheme="minorHAnsi"/>
          <w:szCs w:val="24"/>
        </w:rPr>
        <w:t xml:space="preserve"> in Figure</w:t>
      </w:r>
      <w:r w:rsidR="00FF0DF6">
        <w:rPr>
          <w:rFonts w:cstheme="minorHAnsi"/>
          <w:szCs w:val="24"/>
        </w:rPr>
        <w:t xml:space="preserve"> 6</w:t>
      </w:r>
      <w:r w:rsidR="00591844">
        <w:rPr>
          <w:rFonts w:cstheme="minorHAnsi"/>
          <w:szCs w:val="24"/>
        </w:rPr>
        <w:t>a</w:t>
      </w:r>
      <w:r w:rsidR="00FF0DF6">
        <w:rPr>
          <w:rFonts w:cstheme="minorHAnsi"/>
          <w:szCs w:val="24"/>
        </w:rPr>
        <w:t xml:space="preserve"> and </w:t>
      </w:r>
      <w:r w:rsidR="00591844">
        <w:rPr>
          <w:rFonts w:cstheme="minorHAnsi"/>
          <w:szCs w:val="24"/>
        </w:rPr>
        <w:t>b</w:t>
      </w:r>
      <w:r w:rsidR="00FF0DF6">
        <w:rPr>
          <w:rFonts w:cstheme="minorHAnsi"/>
          <w:szCs w:val="24"/>
        </w:rPr>
        <w:t>. Clearly,</w:t>
      </w:r>
      <w:r w:rsidR="00E77DDF" w:rsidRPr="00F16966">
        <w:rPr>
          <w:rFonts w:cstheme="minorHAnsi"/>
          <w:szCs w:val="24"/>
          <w:highlight w:val="yellow"/>
        </w:rPr>
        <w:t xml:space="preserve"> this change</w:t>
      </w:r>
      <w:r w:rsidR="00FF0DF6">
        <w:rPr>
          <w:rFonts w:cstheme="minorHAnsi"/>
          <w:szCs w:val="24"/>
          <w:highlight w:val="yellow"/>
        </w:rPr>
        <w:t xml:space="preserve"> in rate law</w:t>
      </w:r>
      <w:r w:rsidR="00E77DDF" w:rsidRPr="00F16966">
        <w:rPr>
          <w:rFonts w:cstheme="minorHAnsi"/>
          <w:szCs w:val="24"/>
          <w:highlight w:val="yellow"/>
        </w:rPr>
        <w:t xml:space="preserve"> makes </w:t>
      </w:r>
      <w:r w:rsidR="00FF0DF6">
        <w:rPr>
          <w:rFonts w:cstheme="minorHAnsi"/>
          <w:szCs w:val="24"/>
          <w:highlight w:val="yellow"/>
        </w:rPr>
        <w:t>little</w:t>
      </w:r>
      <w:r w:rsidR="00E77DDF" w:rsidRPr="00F16966">
        <w:rPr>
          <w:rFonts w:cstheme="minorHAnsi"/>
          <w:szCs w:val="24"/>
          <w:highlight w:val="yellow"/>
        </w:rPr>
        <w:t xml:space="preserve"> difference in the robustness of oscillations</w:t>
      </w:r>
      <w:r w:rsidR="00F16966" w:rsidRPr="00F16966">
        <w:rPr>
          <w:rFonts w:cstheme="minorHAnsi"/>
          <w:szCs w:val="24"/>
          <w:highlight w:val="yellow"/>
        </w:rPr>
        <w:t xml:space="preserve"> for </w:t>
      </w:r>
      <m:oMath>
        <m:r>
          <w:rPr>
            <w:rFonts w:ascii="Cambria Math" w:hAnsi="Cambria Math" w:cstheme="minorHAnsi"/>
            <w:szCs w:val="24"/>
            <w:highlight w:val="yellow"/>
          </w:rPr>
          <m:t>1≤</m:t>
        </m:r>
        <m:sSub>
          <m:sSubPr>
            <m:ctrlPr>
              <w:rPr>
                <w:rFonts w:ascii="Cambria Math" w:hAnsi="Cambria Math" w:cstheme="minorHAnsi"/>
                <w:i/>
                <w:szCs w:val="24"/>
                <w:highlight w:val="yellow"/>
              </w:rPr>
            </m:ctrlPr>
          </m:sSubPr>
          <m:e>
            <m:r>
              <w:rPr>
                <w:rFonts w:ascii="Cambria Math" w:hAnsi="Cambria Math" w:cstheme="minorHAnsi"/>
                <w:szCs w:val="24"/>
                <w:highlight w:val="yellow"/>
              </w:rPr>
              <m:t>K</m:t>
            </m:r>
          </m:e>
          <m:sub>
            <m:r>
              <m:rPr>
                <m:nor/>
              </m:rPr>
              <w:rPr>
                <w:rFonts w:ascii="Cambria Math" w:hAnsi="Cambria Math" w:cstheme="minorHAnsi"/>
                <w:szCs w:val="24"/>
                <w:highlight w:val="yellow"/>
              </w:rPr>
              <m:t>A</m:t>
            </m:r>
          </m:sub>
        </m:sSub>
        <m:r>
          <w:rPr>
            <w:rFonts w:ascii="Cambria Math" w:hAnsi="Cambria Math" w:cstheme="minorHAnsi"/>
            <w:szCs w:val="24"/>
            <w:highlight w:val="yellow"/>
          </w:rPr>
          <m:t>≤20</m:t>
        </m:r>
      </m:oMath>
      <w:r w:rsidRPr="00F16966">
        <w:rPr>
          <w:rFonts w:cstheme="minorHAnsi"/>
          <w:szCs w:val="24"/>
          <w:highlight w:val="yellow"/>
        </w:rPr>
        <w:t>.</w:t>
      </w:r>
      <w:r w:rsidR="00F16966" w:rsidRPr="00F16966">
        <w:rPr>
          <w:rFonts w:cstheme="minorHAnsi"/>
          <w:szCs w:val="24"/>
          <w:highlight w:val="yellow"/>
        </w:rPr>
        <w:t xml:space="preserve"> </w:t>
      </w:r>
      <w:r w:rsidR="00530FDB">
        <w:rPr>
          <w:rFonts w:cstheme="minorHAnsi"/>
          <w:szCs w:val="24"/>
          <w:highlight w:val="yellow"/>
        </w:rPr>
        <w:t>As</w:t>
      </w:r>
      <w:r w:rsidR="00F16966" w:rsidRPr="00F16966">
        <w:rPr>
          <w:rFonts w:cstheme="minorHAnsi"/>
          <w:szCs w:val="24"/>
          <w:highlight w:val="yellow"/>
        </w:rPr>
        <w:t xml:space="preserve"> </w:t>
      </w:r>
      <w:r w:rsidR="00F16966" w:rsidRPr="00530FDB">
        <w:rPr>
          <w:rFonts w:ascii="Cambria" w:hAnsi="Cambria" w:cstheme="minorHAnsi"/>
          <w:i/>
          <w:szCs w:val="24"/>
          <w:highlight w:val="yellow"/>
        </w:rPr>
        <w:t>K</w:t>
      </w:r>
      <w:r w:rsidR="00F16966" w:rsidRPr="00530FDB">
        <w:rPr>
          <w:rFonts w:ascii="Cambria" w:hAnsi="Cambria" w:cstheme="minorHAnsi"/>
          <w:szCs w:val="24"/>
          <w:highlight w:val="yellow"/>
          <w:vertAlign w:val="subscript"/>
        </w:rPr>
        <w:t>A</w:t>
      </w:r>
      <w:r w:rsidR="00F16966" w:rsidRPr="00F16966">
        <w:rPr>
          <w:rFonts w:cstheme="minorHAnsi"/>
          <w:szCs w:val="24"/>
          <w:highlight w:val="yellow"/>
        </w:rPr>
        <w:t xml:space="preserve"> </w:t>
      </w:r>
      <w:r w:rsidR="00530FDB">
        <w:rPr>
          <w:rFonts w:cstheme="minorHAnsi"/>
          <w:szCs w:val="24"/>
          <w:highlight w:val="yellow"/>
        </w:rPr>
        <w:t>increases further, t</w:t>
      </w:r>
      <w:r w:rsidR="0006238B">
        <w:rPr>
          <w:rFonts w:cstheme="minorHAnsi"/>
          <w:szCs w:val="24"/>
          <w:highlight w:val="yellow"/>
        </w:rPr>
        <w:t xml:space="preserve">he bifurcation locus moves ‘up’ and </w:t>
      </w:r>
      <w:proofErr w:type="spellStart"/>
      <w:r w:rsidR="0006238B" w:rsidRPr="00095903">
        <w:rPr>
          <w:rFonts w:ascii="Cambria" w:hAnsi="Cambria" w:cstheme="minorHAnsi"/>
          <w:i/>
          <w:szCs w:val="24"/>
          <w:highlight w:val="yellow"/>
        </w:rPr>
        <w:t>P</w:t>
      </w:r>
      <w:r w:rsidR="0006238B" w:rsidRPr="00095903">
        <w:rPr>
          <w:rFonts w:ascii="Cambria" w:hAnsi="Cambria" w:cstheme="minorHAnsi"/>
          <w:szCs w:val="24"/>
          <w:highlight w:val="yellow"/>
          <w:vertAlign w:val="subscript"/>
        </w:rPr>
        <w:t>tot</w:t>
      </w:r>
      <w:proofErr w:type="spellEnd"/>
      <w:r w:rsidR="0006238B">
        <w:rPr>
          <w:rFonts w:cstheme="minorHAnsi"/>
          <w:szCs w:val="24"/>
          <w:highlight w:val="yellow"/>
        </w:rPr>
        <w:t xml:space="preserve"> increases,</w:t>
      </w:r>
      <w:r w:rsidR="00530FDB">
        <w:rPr>
          <w:rFonts w:cstheme="minorHAnsi"/>
          <w:szCs w:val="24"/>
          <w:highlight w:val="yellow"/>
        </w:rPr>
        <w:t xml:space="preserve"> so </w:t>
      </w:r>
      <w:r w:rsidR="0006238B">
        <w:rPr>
          <w:rFonts w:cstheme="minorHAnsi"/>
          <w:szCs w:val="24"/>
          <w:highlight w:val="yellow"/>
        </w:rPr>
        <w:t>the estimated value</w:t>
      </w:r>
      <w:r w:rsidR="00F16966" w:rsidRPr="00F16966">
        <w:rPr>
          <w:rFonts w:cstheme="minorHAnsi"/>
          <w:szCs w:val="24"/>
          <w:highlight w:val="yellow"/>
        </w:rPr>
        <w:t xml:space="preserve"> of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highlight w:val="yellow"/>
                  </w:rPr>
                  <m:t>K</m:t>
                </m:r>
              </m:e>
            </m:acc>
          </m:e>
          <m:sub>
            <m:r>
              <m:rPr>
                <m:sty m:val="p"/>
              </m:rPr>
              <w:rPr>
                <w:rFonts w:ascii="Cambria Math" w:hAnsi="Cambria Math" w:cstheme="minorHAnsi"/>
                <w:szCs w:val="24"/>
                <w:highlight w:val="yellow"/>
                <w:vertAlign w:val="subscript"/>
              </w:rPr>
              <m:t>d</m:t>
            </m:r>
          </m:sub>
        </m:sSub>
        <m:r>
          <m:rPr>
            <m:sty m:val="p"/>
          </m:rPr>
          <w:rPr>
            <w:rFonts w:ascii="Cambria Math" w:hAnsi="Cambria Math" w:cstheme="minorHAnsi"/>
            <w:szCs w:val="24"/>
            <w:highlight w:val="yellow"/>
            <w:vertAlign w:val="subscript"/>
          </w:rPr>
          <m:t xml:space="preserve"> </m:t>
        </m:r>
      </m:oMath>
      <w:r w:rsidR="0006238B">
        <w:rPr>
          <w:rFonts w:cstheme="minorHAnsi"/>
          <w:szCs w:val="24"/>
          <w:highlight w:val="yellow"/>
        </w:rPr>
        <w:t>gets smaller</w:t>
      </w:r>
      <w:r w:rsidR="00F16966" w:rsidRPr="00F16966">
        <w:rPr>
          <w:rFonts w:cstheme="minorHAnsi"/>
          <w:szCs w:val="24"/>
          <w:highlight w:val="yellow"/>
        </w:rPr>
        <w:t>.</w:t>
      </w:r>
    </w:p>
    <w:p w14:paraId="0F2B053F" w14:textId="77777777" w:rsidR="00500EC0" w:rsidRDefault="001249EF" w:rsidP="001249EF">
      <w:pPr>
        <w:spacing w:after="120"/>
        <w:jc w:val="both"/>
        <w:rPr>
          <w:rFonts w:cstheme="minorHAnsi"/>
          <w:szCs w:val="24"/>
        </w:rPr>
      </w:pPr>
      <w:r>
        <w:rPr>
          <w:rFonts w:cstheme="minorHAnsi"/>
          <w:szCs w:val="24"/>
        </w:rPr>
        <w:t xml:space="preserve">For SNF(1MN) we have no closed-form algebraic equation for the locus of </w:t>
      </w:r>
      <w:proofErr w:type="spellStart"/>
      <w:r>
        <w:rPr>
          <w:rFonts w:cstheme="minorHAnsi"/>
          <w:szCs w:val="24"/>
        </w:rPr>
        <w:t>Hopf</w:t>
      </w:r>
      <w:proofErr w:type="spellEnd"/>
      <w:r>
        <w:rPr>
          <w:rFonts w:cstheme="minorHAnsi"/>
          <w:szCs w:val="24"/>
        </w:rPr>
        <w:t xml:space="preserve"> bifurcations, so as before, we set </w:t>
      </w:r>
      <w:r w:rsidRPr="00876EBE">
        <w:rPr>
          <w:rFonts w:ascii="Cambria" w:hAnsi="Cambria" w:cs="Times New Roman"/>
          <w:i/>
          <w:szCs w:val="24"/>
        </w:rPr>
        <w:t>N</w:t>
      </w:r>
      <w:r>
        <w:rPr>
          <w:rFonts w:cstheme="minorHAnsi"/>
          <w:szCs w:val="24"/>
        </w:rPr>
        <w:t xml:space="preserve"> = 8 and searched the five-dimensional parameter space (</w:t>
      </w:r>
      <w:r w:rsidRPr="0097541B">
        <w:rPr>
          <w:rFonts w:ascii="Times New Roman" w:hAnsi="Times New Roman" w:cs="Times New Roman"/>
          <w:i/>
          <w:szCs w:val="24"/>
        </w:rPr>
        <w:t>α</w:t>
      </w:r>
      <w:r>
        <w:rPr>
          <w:rFonts w:cstheme="minorHAnsi"/>
          <w:szCs w:val="24"/>
        </w:rPr>
        <w:t xml:space="preserve">, </w:t>
      </w:r>
      <w:r>
        <w:rPr>
          <w:rFonts w:ascii="Cambria" w:hAnsi="Cambria" w:cstheme="minorHAnsi"/>
          <w:i/>
          <w:iCs/>
          <w:szCs w:val="24"/>
        </w:rPr>
        <w:t>A</w:t>
      </w:r>
      <w:r>
        <w:rPr>
          <w:rFonts w:ascii="Cambria" w:hAnsi="Cambria" w:cstheme="minorHAnsi"/>
          <w:iCs/>
          <w:szCs w:val="24"/>
          <w:vertAlign w:val="subscript"/>
        </w:rPr>
        <w:t>T</w:t>
      </w:r>
      <w:r>
        <w:rPr>
          <w:rFonts w:cstheme="minorHAnsi"/>
          <w:szCs w:val="24"/>
        </w:rPr>
        <w:t xml:space="preserve">, </w:t>
      </w:r>
      <w:r w:rsidR="003E36C6">
        <w:rPr>
          <w:rFonts w:ascii="Cambria" w:hAnsi="Cambria" w:cstheme="minorHAnsi"/>
          <w:i/>
          <w:iCs/>
          <w:szCs w:val="24"/>
        </w:rPr>
        <w:t>β</w:t>
      </w:r>
      <w:r>
        <w:rPr>
          <w:rFonts w:ascii="Cambria" w:hAnsi="Cambria" w:cstheme="minorHAnsi"/>
          <w:iCs/>
          <w:szCs w:val="24"/>
          <w:vertAlign w:val="subscript"/>
        </w:rPr>
        <w:t>max</w:t>
      </w:r>
      <w:r>
        <w:rPr>
          <w:rFonts w:cstheme="minorHAnsi"/>
          <w:szCs w:val="24"/>
        </w:rPr>
        <w:t xml:space="preserve">, </w:t>
      </w:r>
      <w:r w:rsidRPr="00F64F97">
        <w:rPr>
          <w:rFonts w:ascii="Cambria" w:hAnsi="Cambria" w:cstheme="minorHAnsi"/>
          <w:i/>
          <w:iCs/>
          <w:szCs w:val="24"/>
        </w:rPr>
        <w:t>K</w:t>
      </w:r>
      <w:r>
        <w:rPr>
          <w:rFonts w:ascii="Cambria" w:hAnsi="Cambria" w:cstheme="minorHAnsi"/>
          <w:iCs/>
          <w:szCs w:val="24"/>
          <w:vertAlign w:val="subscript"/>
        </w:rPr>
        <w:t>m</w:t>
      </w:r>
      <w:r>
        <w:rPr>
          <w:rFonts w:ascii="Cambria" w:hAnsi="Cambria" w:cstheme="minorHAnsi"/>
          <w:iCs/>
          <w:szCs w:val="24"/>
        </w:rPr>
        <w:t xml:space="preserve">, </w:t>
      </w:r>
      <w:r w:rsidRPr="00F64F97">
        <w:rPr>
          <w:rFonts w:ascii="Cambria" w:hAnsi="Cambria" w:cstheme="minorHAnsi"/>
          <w:i/>
          <w:iCs/>
          <w:szCs w:val="24"/>
        </w:rPr>
        <w:t>K</w:t>
      </w:r>
      <w:r>
        <w:rPr>
          <w:rFonts w:ascii="Cambria" w:hAnsi="Cambria" w:cstheme="minorHAnsi"/>
          <w:iCs/>
          <w:szCs w:val="24"/>
          <w:vertAlign w:val="subscript"/>
        </w:rPr>
        <w:t>A</w:t>
      </w:r>
      <w:r>
        <w:rPr>
          <w:rFonts w:cstheme="minorHAnsi"/>
          <w:szCs w:val="24"/>
        </w:rPr>
        <w:t xml:space="preserve">) for oscillations with the smallest value of </w:t>
      </w:r>
      <w:proofErr w:type="spellStart"/>
      <w:r w:rsidRPr="00794F90">
        <w:rPr>
          <w:rFonts w:ascii="Times New Roman" w:hAnsi="Times New Roman" w:cs="Times New Roman"/>
          <w:i/>
          <w:szCs w:val="24"/>
        </w:rPr>
        <w:t>P</w:t>
      </w:r>
      <w:r w:rsidRPr="00794F90">
        <w:rPr>
          <w:rFonts w:ascii="Times New Roman" w:hAnsi="Times New Roman" w:cs="Times New Roman"/>
          <w:szCs w:val="24"/>
          <w:vertAlign w:val="subscript"/>
        </w:rPr>
        <w:t>tot</w:t>
      </w:r>
      <w:proofErr w:type="spellEnd"/>
      <w:r>
        <w:rPr>
          <w:rFonts w:cstheme="minorHAnsi"/>
          <w:szCs w:val="24"/>
        </w:rPr>
        <w:t>, subject to the constraints</w:t>
      </w:r>
    </w:p>
    <w:p w14:paraId="6FA374AC" w14:textId="04D9BA95" w:rsidR="00500EC0" w:rsidRDefault="00500EC0" w:rsidP="00500EC0">
      <w:pPr>
        <w:spacing w:after="120"/>
        <w:jc w:val="both"/>
        <w:rPr>
          <w:rFonts w:cstheme="minorHAnsi"/>
          <w:szCs w:val="24"/>
        </w:rPr>
      </w:pPr>
      <m:oMathPara>
        <m:oMath>
          <m:r>
            <w:rPr>
              <w:rFonts w:ascii="Cambria Math" w:hAnsi="Cambria Math" w:cstheme="minorHAnsi"/>
              <w:szCs w:val="24"/>
            </w:rPr>
            <m:t>α∈</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T</m:t>
              </m:r>
            </m:sub>
          </m:sSub>
          <m:r>
            <w:rPr>
              <w:rFonts w:ascii="Cambria Math" w:hAnsi="Cambria Math" w:cstheme="minorHAnsi"/>
              <w:szCs w:val="24"/>
            </w:rPr>
            <m:t>∈</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β</m:t>
              </m:r>
            </m:e>
            <m:sub>
              <m:r>
                <m:rPr>
                  <m:nor/>
                </m:rPr>
                <w:rPr>
                  <w:rFonts w:ascii="Cambria Math" w:hAnsi="Cambria Math" w:cstheme="minorHAnsi"/>
                  <w:szCs w:val="24"/>
                </w:rPr>
                <m:t>max</m:t>
              </m:r>
            </m:sub>
          </m:sSub>
          <m:r>
            <w:rPr>
              <w:rFonts w:ascii="Cambria Math" w:hAnsi="Cambria Math" w:cstheme="minorHAnsi"/>
              <w:szCs w:val="24"/>
            </w:rPr>
            <m:t>∈</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K</m:t>
              </m:r>
            </m:e>
            <m:sub>
              <m:r>
                <m:rPr>
                  <m:nor/>
                </m:rPr>
                <w:rPr>
                  <w:rFonts w:ascii="Cambria Math" w:hAnsi="Cambria Math" w:cstheme="minorHAnsi"/>
                  <w:szCs w:val="24"/>
                </w:rPr>
                <m:t>m</m:t>
              </m:r>
            </m:sub>
          </m:sSub>
          <m:r>
            <w:rPr>
              <w:rFonts w:ascii="Cambria Math" w:hAnsi="Cambria Math" w:cstheme="minorHAnsi"/>
              <w:szCs w:val="24"/>
            </w:rPr>
            <m:t>∈</m:t>
          </m:r>
          <m:d>
            <m:dPr>
              <m:begChr m:val="["/>
              <m:endChr m:val="]"/>
              <m:ctrlPr>
                <w:rPr>
                  <w:rFonts w:ascii="Cambria Math" w:hAnsi="Cambria Math" w:cstheme="minorHAnsi"/>
                  <w:i/>
                  <w:szCs w:val="24"/>
                </w:rPr>
              </m:ctrlPr>
            </m:dPr>
            <m:e>
              <m:r>
                <w:rPr>
                  <w:rFonts w:ascii="Cambria Math" w:hAnsi="Cambria Math" w:cstheme="minorHAnsi"/>
                  <w:szCs w:val="24"/>
                </w:rPr>
                <m:t>1,</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K</m:t>
              </m:r>
            </m:e>
            <m:sub>
              <m:r>
                <m:rPr>
                  <m:nor/>
                </m:rPr>
                <w:rPr>
                  <w:rFonts w:ascii="Cambria Math" w:hAnsi="Cambria Math" w:cstheme="minorHAnsi"/>
                  <w:szCs w:val="24"/>
                </w:rPr>
                <m:t>A</m:t>
              </m:r>
            </m:sub>
          </m:sSub>
          <m:r>
            <w:rPr>
              <w:rFonts w:ascii="Cambria Math" w:hAnsi="Cambria Math" w:cstheme="minorHAnsi"/>
              <w:szCs w:val="24"/>
            </w:rPr>
            <m:t>∈</m:t>
          </m:r>
          <m:d>
            <m:dPr>
              <m:begChr m:val="["/>
              <m:endChr m:val="]"/>
              <m:ctrlPr>
                <w:rPr>
                  <w:rFonts w:ascii="Cambria Math" w:hAnsi="Cambria Math" w:cstheme="minorHAnsi"/>
                  <w:i/>
                  <w:szCs w:val="24"/>
                </w:rPr>
              </m:ctrlPr>
            </m:dPr>
            <m:e>
              <m:r>
                <w:rPr>
                  <w:rFonts w:ascii="Cambria Math" w:hAnsi="Cambria Math" w:cstheme="minorHAnsi"/>
                  <w:szCs w:val="24"/>
                </w:rPr>
                <m:t>1,</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 xml:space="preserve"> .</m:t>
          </m:r>
        </m:oMath>
      </m:oMathPara>
    </w:p>
    <w:p w14:paraId="1C70E1AC" w14:textId="077AFEE6" w:rsidR="001249EF" w:rsidRDefault="00500EC0" w:rsidP="001249EF">
      <w:pPr>
        <w:spacing w:after="120"/>
        <w:jc w:val="both"/>
        <w:rPr>
          <w:rFonts w:cstheme="minorHAnsi"/>
          <w:szCs w:val="24"/>
        </w:rPr>
      </w:pPr>
      <w:r>
        <w:rPr>
          <w:rFonts w:cstheme="minorHAnsi"/>
          <w:szCs w:val="24"/>
        </w:rPr>
        <w:t xml:space="preserve">and that the amplitude of oscillation of </w:t>
      </w:r>
      <w:proofErr w:type="spellStart"/>
      <w:r w:rsidRPr="00500EC0">
        <w:rPr>
          <w:rFonts w:ascii="Times New Roman" w:hAnsi="Times New Roman" w:cs="Times New Roman"/>
          <w:i/>
          <w:szCs w:val="24"/>
        </w:rPr>
        <w:t>P</w:t>
      </w:r>
      <w:r w:rsidRPr="00500EC0">
        <w:rPr>
          <w:rFonts w:ascii="Times New Roman" w:hAnsi="Times New Roman" w:cs="Times New Roman"/>
          <w:szCs w:val="24"/>
          <w:vertAlign w:val="subscript"/>
        </w:rPr>
        <w:t>tot</w:t>
      </w:r>
      <w:proofErr w:type="spellEnd"/>
      <w:r w:rsidRPr="00500EC0">
        <w:rPr>
          <w:rFonts w:ascii="Times New Roman" w:hAnsi="Times New Roman" w:cs="Times New Roman"/>
          <w:szCs w:val="24"/>
        </w:rPr>
        <w:t>(</w:t>
      </w:r>
      <w:r w:rsidRPr="00500EC0">
        <w:rPr>
          <w:rFonts w:ascii="Times New Roman" w:hAnsi="Times New Roman" w:cs="Times New Roman"/>
          <w:i/>
          <w:szCs w:val="24"/>
        </w:rPr>
        <w:t>t</w:t>
      </w:r>
      <w:r w:rsidRPr="00500EC0">
        <w:rPr>
          <w:rFonts w:ascii="Times New Roman" w:hAnsi="Times New Roman" w:cs="Times New Roman"/>
          <w:szCs w:val="24"/>
        </w:rPr>
        <w:t>)</w:t>
      </w:r>
      <w:r>
        <w:rPr>
          <w:rFonts w:cstheme="minorHAnsi"/>
          <w:szCs w:val="24"/>
        </w:rPr>
        <w:t xml:space="preserve"> be larger than 0.5, where </w:t>
      </w:r>
      <m:oMath>
        <m:r>
          <w:rPr>
            <w:rFonts w:ascii="Cambria Math" w:hAnsi="Cambria Math" w:cstheme="minorHAnsi"/>
            <w:szCs w:val="24"/>
          </w:rPr>
          <m:t>ampl =</m:t>
        </m:r>
        <m:f>
          <m:fPr>
            <m:ctrlPr>
              <w:rPr>
                <w:rFonts w:ascii="Cambria Math" w:hAnsi="Cambria Math" w:cstheme="minorHAnsi"/>
                <w:i/>
                <w:szCs w:val="24"/>
              </w:rPr>
            </m:ctrlPr>
          </m:fPr>
          <m:num>
            <m:r>
              <w:rPr>
                <w:rFonts w:ascii="Cambria Math" w:hAnsi="Cambria Math" w:cstheme="minorHAnsi"/>
                <w:szCs w:val="24"/>
              </w:rPr>
              <m:t>max-min</m:t>
            </m:r>
          </m:num>
          <m:den>
            <m:r>
              <w:rPr>
                <w:rFonts w:ascii="Cambria Math" w:hAnsi="Cambria Math" w:cstheme="minorHAnsi"/>
                <w:szCs w:val="24"/>
              </w:rPr>
              <m:t>max+min</m:t>
            </m:r>
          </m:den>
        </m:f>
      </m:oMath>
      <w:r>
        <w:rPr>
          <w:rFonts w:cstheme="minorHAnsi"/>
          <w:szCs w:val="24"/>
        </w:rPr>
        <w:t xml:space="preserve"> . The amplitude constraint is to select for ‘robust’ oscillations. A summary of these calculations is provided in the Supplementary Material. Briefly, we found ~1000 parameter sets with </w:t>
      </w:r>
      <w:proofErr w:type="spellStart"/>
      <w:r w:rsidR="0028666F" w:rsidRPr="0028666F">
        <w:rPr>
          <w:rFonts w:ascii="Times New Roman" w:hAnsi="Times New Roman" w:cs="Times New Roman"/>
          <w:szCs w:val="24"/>
        </w:rPr>
        <w:t>max</w:t>
      </w:r>
      <w:r w:rsidR="0028666F" w:rsidRPr="00500EC0">
        <w:rPr>
          <w:rFonts w:ascii="Times New Roman" w:hAnsi="Times New Roman" w:cs="Times New Roman"/>
          <w:i/>
          <w:szCs w:val="24"/>
        </w:rPr>
        <w:t>P</w:t>
      </w:r>
      <w:r w:rsidR="0028666F" w:rsidRPr="00500EC0">
        <w:rPr>
          <w:rFonts w:ascii="Times New Roman" w:hAnsi="Times New Roman" w:cs="Times New Roman"/>
          <w:szCs w:val="24"/>
          <w:vertAlign w:val="subscript"/>
        </w:rPr>
        <w:t>tot</w:t>
      </w:r>
      <w:proofErr w:type="spellEnd"/>
      <w:r>
        <w:rPr>
          <w:rFonts w:cstheme="minorHAnsi"/>
          <w:szCs w:val="24"/>
        </w:rPr>
        <w:t xml:space="preserve"> </w:t>
      </w:r>
      <w:r w:rsidR="0028666F">
        <w:rPr>
          <w:rFonts w:cstheme="minorHAnsi"/>
          <w:szCs w:val="24"/>
        </w:rPr>
        <w:t>≈</w:t>
      </w:r>
      <w:r>
        <w:rPr>
          <w:rFonts w:cstheme="minorHAnsi"/>
          <w:szCs w:val="24"/>
        </w:rPr>
        <w:t xml:space="preserve"> </w:t>
      </w:r>
      <w:r w:rsidR="0028666F">
        <w:rPr>
          <w:rFonts w:cstheme="minorHAnsi"/>
          <w:szCs w:val="24"/>
        </w:rPr>
        <w:t>33 ± 5. Then we checked for parameter sets that satisfy the ‘five-point criterion’. Results of a typical parameter set (</w:t>
      </w:r>
      <w:r w:rsidR="0028666F">
        <w:rPr>
          <w:rFonts w:ascii="Cambria" w:hAnsi="Cambria" w:cstheme="minorHAnsi"/>
          <w:i/>
          <w:iCs/>
          <w:szCs w:val="24"/>
        </w:rPr>
        <w:t>β</w:t>
      </w:r>
      <w:r w:rsidR="0028666F" w:rsidRPr="00CD1B63">
        <w:rPr>
          <w:rFonts w:ascii="Cambria" w:hAnsi="Cambria" w:cstheme="minorHAnsi"/>
          <w:iCs/>
          <w:szCs w:val="24"/>
          <w:vertAlign w:val="subscript"/>
        </w:rPr>
        <w:t>max</w:t>
      </w:r>
      <w:r w:rsidR="0028666F" w:rsidRPr="00CD1B63">
        <w:rPr>
          <w:rFonts w:cstheme="minorHAnsi"/>
          <w:szCs w:val="24"/>
        </w:rPr>
        <w:t xml:space="preserve"> = </w:t>
      </w:r>
      <w:r w:rsidR="0028666F">
        <w:rPr>
          <w:rFonts w:cstheme="minorHAnsi"/>
          <w:szCs w:val="24"/>
        </w:rPr>
        <w:t>5,</w:t>
      </w:r>
      <w:r w:rsidR="0028666F" w:rsidRPr="00CD1B63">
        <w:rPr>
          <w:rFonts w:cstheme="minorHAnsi"/>
          <w:szCs w:val="24"/>
        </w:rPr>
        <w:t xml:space="preserve"> </w:t>
      </w:r>
      <w:r w:rsidR="0028666F" w:rsidRPr="00CD1B63">
        <w:rPr>
          <w:rFonts w:ascii="Cambria" w:hAnsi="Cambria" w:cstheme="minorHAnsi"/>
          <w:i/>
          <w:iCs/>
          <w:szCs w:val="24"/>
        </w:rPr>
        <w:t>K</w:t>
      </w:r>
      <w:r w:rsidR="0028666F" w:rsidRPr="00CD1B63">
        <w:rPr>
          <w:rFonts w:ascii="Cambria" w:hAnsi="Cambria" w:cstheme="minorHAnsi"/>
          <w:iCs/>
          <w:szCs w:val="24"/>
          <w:vertAlign w:val="subscript"/>
        </w:rPr>
        <w:t>m</w:t>
      </w:r>
      <w:r w:rsidR="0028666F" w:rsidRPr="00CD1B63">
        <w:rPr>
          <w:rFonts w:cstheme="minorHAnsi"/>
          <w:szCs w:val="24"/>
        </w:rPr>
        <w:t xml:space="preserve"> = </w:t>
      </w:r>
      <w:r w:rsidR="0028666F">
        <w:rPr>
          <w:rFonts w:cstheme="minorHAnsi"/>
          <w:szCs w:val="24"/>
        </w:rPr>
        <w:t xml:space="preserve">5.5 </w:t>
      </w:r>
      <w:r w:rsidR="0028666F" w:rsidRPr="00CD1B63">
        <w:rPr>
          <w:rFonts w:cstheme="minorHAnsi"/>
          <w:szCs w:val="24"/>
        </w:rPr>
        <w:t xml:space="preserve">and </w:t>
      </w:r>
      <w:r w:rsidR="0028666F" w:rsidRPr="00CD1B63">
        <w:rPr>
          <w:rFonts w:ascii="Cambria" w:hAnsi="Cambria" w:cstheme="minorHAnsi"/>
          <w:i/>
          <w:iCs/>
          <w:szCs w:val="24"/>
        </w:rPr>
        <w:t>K</w:t>
      </w:r>
      <w:r w:rsidR="0028666F">
        <w:rPr>
          <w:rFonts w:ascii="Cambria" w:hAnsi="Cambria" w:cstheme="minorHAnsi"/>
          <w:iCs/>
          <w:szCs w:val="24"/>
          <w:vertAlign w:val="subscript"/>
        </w:rPr>
        <w:t>A</w:t>
      </w:r>
      <w:r w:rsidR="0028666F" w:rsidRPr="00CD1B63">
        <w:rPr>
          <w:rFonts w:cstheme="minorHAnsi"/>
          <w:szCs w:val="24"/>
        </w:rPr>
        <w:t xml:space="preserve"> = </w:t>
      </w:r>
      <w:r w:rsidR="0028666F">
        <w:rPr>
          <w:rFonts w:cstheme="minorHAnsi"/>
          <w:szCs w:val="24"/>
        </w:rPr>
        <w:t xml:space="preserve">20) are illustrated in Figure 7, for which </w:t>
      </w:r>
      <w:proofErr w:type="spellStart"/>
      <w:r w:rsidR="0028666F" w:rsidRPr="0028666F">
        <w:rPr>
          <w:rFonts w:ascii="Times New Roman" w:hAnsi="Times New Roman" w:cs="Times New Roman"/>
          <w:szCs w:val="24"/>
        </w:rPr>
        <w:t>max</w:t>
      </w:r>
      <w:r w:rsidR="0028666F" w:rsidRPr="00500EC0">
        <w:rPr>
          <w:rFonts w:ascii="Times New Roman" w:hAnsi="Times New Roman" w:cs="Times New Roman"/>
          <w:i/>
          <w:szCs w:val="24"/>
        </w:rPr>
        <w:t>P</w:t>
      </w:r>
      <w:r w:rsidR="0028666F" w:rsidRPr="00500EC0">
        <w:rPr>
          <w:rFonts w:ascii="Times New Roman" w:hAnsi="Times New Roman" w:cs="Times New Roman"/>
          <w:szCs w:val="24"/>
          <w:vertAlign w:val="subscript"/>
        </w:rPr>
        <w:t>tot</w:t>
      </w:r>
      <w:proofErr w:type="spellEnd"/>
      <w:r w:rsidR="0028666F">
        <w:rPr>
          <w:rFonts w:cstheme="minorHAnsi"/>
          <w:szCs w:val="24"/>
        </w:rPr>
        <w:t xml:space="preserve"> = 75, larger than ‘33’ because the WT cell </w:t>
      </w:r>
      <m:oMath>
        <m:d>
          <m:dPr>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α</m:t>
                </m:r>
              </m:e>
              <m:sup>
                <m:r>
                  <m:rPr>
                    <m:nor/>
                  </m:rPr>
                  <w:rPr>
                    <w:rFonts w:ascii="Cambria Math" w:hAnsi="Cambria Math" w:cstheme="minorHAnsi"/>
                    <w:szCs w:val="24"/>
                  </w:rPr>
                  <m:t>WT</m:t>
                </m:r>
              </m:sup>
            </m:sSup>
            <m:r>
              <w:rPr>
                <w:rFonts w:ascii="Cambria Math" w:hAnsi="Cambria Math" w:cstheme="minorHAnsi"/>
                <w:szCs w:val="24"/>
              </w:rPr>
              <m:t>=50,</m:t>
            </m:r>
            <m:sSubSup>
              <m:sSubSupPr>
                <m:ctrlPr>
                  <w:rPr>
                    <w:rFonts w:ascii="Cambria Math" w:hAnsi="Cambria Math" w:cstheme="minorHAnsi"/>
                    <w:i/>
                    <w:szCs w:val="24"/>
                  </w:rPr>
                </m:ctrlPr>
              </m:sSubSupPr>
              <m:e>
                <m:r>
                  <w:rPr>
                    <w:rFonts w:ascii="Cambria Math" w:hAnsi="Cambria Math" w:cstheme="minorHAnsi"/>
                    <w:szCs w:val="24"/>
                  </w:rPr>
                  <m:t>A</m:t>
                </m:r>
              </m:e>
              <m:sub>
                <m:r>
                  <m:rPr>
                    <m:nor/>
                  </m:rPr>
                  <w:rPr>
                    <w:rFonts w:ascii="Cambria Math" w:hAnsi="Cambria Math" w:cstheme="minorHAnsi"/>
                    <w:szCs w:val="24"/>
                  </w:rPr>
                  <m:t>T</m:t>
                </m:r>
              </m:sub>
              <m:sup>
                <m:r>
                  <m:rPr>
                    <m:nor/>
                  </m:rPr>
                  <w:rPr>
                    <w:rFonts w:ascii="Cambria Math" w:hAnsi="Cambria Math" w:cstheme="minorHAnsi"/>
                    <w:szCs w:val="24"/>
                  </w:rPr>
                  <m:t>WT</m:t>
                </m:r>
              </m:sup>
            </m:sSubSup>
            <m:r>
              <w:rPr>
                <w:rFonts w:ascii="Cambria Math" w:hAnsi="Cambria Math" w:cstheme="minorHAnsi"/>
                <w:szCs w:val="24"/>
              </w:rPr>
              <m:t>=20</m:t>
            </m:r>
          </m:e>
        </m:d>
      </m:oMath>
      <w:r w:rsidR="0028666F">
        <w:rPr>
          <w:rFonts w:cstheme="minorHAnsi"/>
          <w:szCs w:val="24"/>
        </w:rPr>
        <w:t xml:space="preserve">must be centered in the oscillatory domain of Figure 7a. </w:t>
      </w:r>
      <w:r w:rsidR="00AD0EB9">
        <w:rPr>
          <w:rFonts w:cstheme="minorHAnsi"/>
          <w:szCs w:val="24"/>
        </w:rPr>
        <w:t xml:space="preserve">Discounting </w:t>
      </w:r>
      <w:proofErr w:type="spellStart"/>
      <w:r w:rsidR="00AD0EB9" w:rsidRPr="00500EC0">
        <w:rPr>
          <w:rFonts w:ascii="Times New Roman" w:hAnsi="Times New Roman" w:cs="Times New Roman"/>
          <w:i/>
          <w:szCs w:val="24"/>
        </w:rPr>
        <w:t>P</w:t>
      </w:r>
      <w:r w:rsidR="00AD0EB9" w:rsidRPr="00500EC0">
        <w:rPr>
          <w:rFonts w:ascii="Times New Roman" w:hAnsi="Times New Roman" w:cs="Times New Roman"/>
          <w:szCs w:val="24"/>
          <w:vertAlign w:val="subscript"/>
        </w:rPr>
        <w:t>tot</w:t>
      </w:r>
      <w:proofErr w:type="spellEnd"/>
      <w:r w:rsidR="00AD0EB9">
        <w:rPr>
          <w:rFonts w:cstheme="minorHAnsi"/>
          <w:szCs w:val="24"/>
        </w:rPr>
        <w:t xml:space="preserve"> for mRNA species, we estimate </w:t>
      </w:r>
      <w:proofErr w:type="spellStart"/>
      <w:r w:rsidR="00AD0EB9" w:rsidRPr="0028666F">
        <w:rPr>
          <w:rFonts w:ascii="Times New Roman" w:hAnsi="Times New Roman" w:cs="Times New Roman"/>
          <w:szCs w:val="24"/>
        </w:rPr>
        <w:t>max</w:t>
      </w:r>
      <w:r w:rsidR="00AD0EB9" w:rsidRPr="00500EC0">
        <w:rPr>
          <w:rFonts w:ascii="Times New Roman" w:hAnsi="Times New Roman" w:cs="Times New Roman"/>
          <w:i/>
          <w:szCs w:val="24"/>
        </w:rPr>
        <w:t>P</w:t>
      </w:r>
      <w:r w:rsidR="00AD0EB9" w:rsidRPr="00500EC0">
        <w:rPr>
          <w:rFonts w:ascii="Times New Roman" w:hAnsi="Times New Roman" w:cs="Times New Roman"/>
          <w:szCs w:val="24"/>
          <w:vertAlign w:val="subscript"/>
        </w:rPr>
        <w:t>tot</w:t>
      </w:r>
      <w:proofErr w:type="spellEnd"/>
      <w:r w:rsidR="00AD0EB9">
        <w:rPr>
          <w:rFonts w:cstheme="minorHAnsi"/>
          <w:szCs w:val="24"/>
        </w:rPr>
        <w:t xml:space="preserve"> = 40,  </w:t>
      </w:r>
      <w:r w:rsidR="0028666F">
        <w:rPr>
          <w:rFonts w:cstheme="minorHAnsi"/>
          <w:szCs w:val="24"/>
        </w:rPr>
        <w:t>H</w:t>
      </w:r>
      <w:r w:rsidR="00276D4D">
        <w:rPr>
          <w:rFonts w:cstheme="minorHAnsi"/>
          <w:szCs w:val="24"/>
        </w:rPr>
        <w:t>ence,</w:t>
      </w:r>
      <w:r w:rsidR="00A6769A">
        <w:rPr>
          <w:rFonts w:cstheme="minorHAnsi"/>
          <w:szCs w:val="24"/>
        </w:rPr>
        <w:t xml:space="preserve"> </w:t>
      </w:r>
      <m:oMath>
        <m:sSub>
          <m:sSubPr>
            <m:ctrlPr>
              <w:rPr>
                <w:rFonts w:ascii="Cambria Math" w:hAnsi="Cambria Math" w:cstheme="minorHAnsi"/>
                <w:i/>
                <w:iCs/>
                <w:szCs w:val="24"/>
              </w:rPr>
            </m:ctrlPr>
          </m:sSubPr>
          <m:e>
            <m:acc>
              <m:accPr>
                <m:ctrlPr>
                  <w:rPr>
                    <w:rFonts w:ascii="Cambria Math" w:hAnsi="Cambria Math" w:cstheme="minorHAnsi"/>
                    <w:i/>
                    <w:iCs/>
                    <w:szCs w:val="24"/>
                  </w:rPr>
                </m:ctrlPr>
              </m:accPr>
              <m:e>
                <m:r>
                  <w:rPr>
                    <w:rFonts w:ascii="Cambria Math" w:hAnsi="Cambria Math" w:cstheme="minorHAnsi"/>
                    <w:szCs w:val="24"/>
                  </w:rPr>
                  <m:t>K</m:t>
                </m:r>
              </m:e>
            </m:acc>
          </m:e>
          <m:sub>
            <m:r>
              <m:rPr>
                <m:nor/>
              </m:rPr>
              <w:rPr>
                <w:rFonts w:ascii="Cambria Math" w:hAnsi="Cambria Math" w:cstheme="minorHAnsi"/>
                <w:iCs/>
                <w:szCs w:val="24"/>
              </w:rPr>
              <m:t>d</m:t>
            </m:r>
          </m:sub>
        </m:sSub>
      </m:oMath>
      <w:r w:rsidR="00AD0EB9">
        <w:rPr>
          <w:rFonts w:cstheme="minorHAnsi"/>
          <w:szCs w:val="24"/>
        </w:rPr>
        <w:t xml:space="preserve"> = 2.5</w:t>
      </w:r>
      <w:r w:rsidR="00276D4D">
        <w:rPr>
          <w:rFonts w:cstheme="minorHAnsi"/>
          <w:szCs w:val="24"/>
        </w:rPr>
        <w:t xml:space="preserve"> </w:t>
      </w:r>
      <w:proofErr w:type="spellStart"/>
      <w:r w:rsidR="00276D4D">
        <w:rPr>
          <w:rFonts w:cstheme="minorHAnsi"/>
          <w:szCs w:val="24"/>
        </w:rPr>
        <w:t>nM</w:t>
      </w:r>
      <w:proofErr w:type="spellEnd"/>
      <w:r w:rsidR="00276D4D">
        <w:rPr>
          <w:rFonts w:cstheme="minorHAnsi"/>
          <w:szCs w:val="24"/>
        </w:rPr>
        <w:t xml:space="preserve"> </w:t>
      </w:r>
      <w:r w:rsidR="00A6769A">
        <w:rPr>
          <w:rFonts w:cstheme="minorHAnsi"/>
          <w:szCs w:val="24"/>
        </w:rPr>
        <w:t>and</w:t>
      </w:r>
      <w:r w:rsidR="001249EF">
        <w:rPr>
          <w:rFonts w:cstheme="minorHAnsi"/>
          <w:szCs w:val="24"/>
        </w:rPr>
        <w:t xml:space="preserve"> </w:t>
      </w:r>
      <m:oMath>
        <m:sSub>
          <m:sSubPr>
            <m:ctrlPr>
              <w:rPr>
                <w:rFonts w:ascii="Cambria Math" w:hAnsi="Cambria Math" w:cstheme="minorHAnsi"/>
                <w:i/>
                <w:iCs/>
                <w:szCs w:val="24"/>
              </w:rPr>
            </m:ctrlPr>
          </m:sSubPr>
          <m:e>
            <m:acc>
              <m:accPr>
                <m:ctrlPr>
                  <w:rPr>
                    <w:rFonts w:ascii="Cambria Math" w:hAnsi="Cambria Math" w:cstheme="minorHAnsi"/>
                    <w:i/>
                    <w:iCs/>
                    <w:szCs w:val="24"/>
                  </w:rPr>
                </m:ctrlPr>
              </m:accPr>
              <m:e>
                <m:r>
                  <w:rPr>
                    <w:rFonts w:ascii="Cambria Math" w:hAnsi="Cambria Math" w:cstheme="minorHAnsi"/>
                    <w:szCs w:val="24"/>
                  </w:rPr>
                  <m:t>A</m:t>
                </m:r>
              </m:e>
            </m:acc>
          </m:e>
          <m:sub>
            <m:r>
              <m:rPr>
                <m:nor/>
              </m:rPr>
              <w:rPr>
                <w:rFonts w:ascii="Cambria Math" w:hAnsi="Cambria Math" w:cstheme="minorHAnsi"/>
                <w:iCs/>
                <w:szCs w:val="24"/>
              </w:rPr>
              <m:t>T</m:t>
            </m:r>
          </m:sub>
        </m:sSub>
      </m:oMath>
      <w:r w:rsidR="001249EF">
        <w:rPr>
          <w:rFonts w:cstheme="minorHAnsi"/>
          <w:szCs w:val="24"/>
        </w:rPr>
        <w:t xml:space="preserve"> = </w:t>
      </w:r>
      <w:r w:rsidR="00AD0EB9">
        <w:rPr>
          <w:rFonts w:cstheme="minorHAnsi"/>
          <w:szCs w:val="24"/>
        </w:rPr>
        <w:t>50</w:t>
      </w:r>
      <w:r w:rsidR="001249EF">
        <w:rPr>
          <w:rFonts w:cstheme="minorHAnsi"/>
          <w:szCs w:val="24"/>
        </w:rPr>
        <w:t xml:space="preserve"> </w:t>
      </w:r>
      <w:proofErr w:type="spellStart"/>
      <w:r w:rsidR="001249EF">
        <w:rPr>
          <w:rFonts w:cstheme="minorHAnsi"/>
          <w:szCs w:val="24"/>
        </w:rPr>
        <w:t>nM</w:t>
      </w:r>
      <w:proofErr w:type="spellEnd"/>
      <w:r w:rsidR="00276D4D">
        <w:rPr>
          <w:rFonts w:cstheme="minorHAnsi"/>
          <w:szCs w:val="24"/>
        </w:rPr>
        <w:t xml:space="preserve"> </w:t>
      </w:r>
      <w:r w:rsidR="00751DAC">
        <w:rPr>
          <w:rFonts w:cstheme="minorHAnsi"/>
          <w:szCs w:val="24"/>
        </w:rPr>
        <w:t>(~</w:t>
      </w:r>
      <w:r w:rsidR="00AD0EB9">
        <w:rPr>
          <w:rFonts w:cstheme="minorHAnsi"/>
          <w:szCs w:val="24"/>
        </w:rPr>
        <w:t>15</w:t>
      </w:r>
      <w:r w:rsidR="00751DAC">
        <w:rPr>
          <w:rFonts w:cstheme="minorHAnsi"/>
          <w:szCs w:val="24"/>
        </w:rPr>
        <w:t>,000 molecules of BMAL</w:t>
      </w:r>
      <w:r w:rsidR="00276D4D">
        <w:rPr>
          <w:rFonts w:cstheme="minorHAnsi"/>
          <w:szCs w:val="24"/>
        </w:rPr>
        <w:t xml:space="preserve"> per nucleus</w:t>
      </w:r>
      <w:r w:rsidR="00751DAC">
        <w:rPr>
          <w:rFonts w:cstheme="minorHAnsi"/>
          <w:szCs w:val="24"/>
        </w:rPr>
        <w:t>)</w:t>
      </w:r>
      <w:r w:rsidR="001249EF">
        <w:rPr>
          <w:rFonts w:cstheme="minorHAnsi"/>
          <w:szCs w:val="24"/>
        </w:rPr>
        <w:t xml:space="preserve">. </w:t>
      </w:r>
      <w:r w:rsidR="00751DAC">
        <w:rPr>
          <w:rFonts w:cstheme="minorHAnsi"/>
          <w:szCs w:val="24"/>
        </w:rPr>
        <w:t>We conclude that</w:t>
      </w:r>
      <w:r w:rsidR="00FC254D">
        <w:rPr>
          <w:rFonts w:cstheme="minorHAnsi"/>
          <w:szCs w:val="24"/>
        </w:rPr>
        <w:t xml:space="preserve">, </w:t>
      </w:r>
      <w:r w:rsidR="006C3190">
        <w:rPr>
          <w:rFonts w:cstheme="minorHAnsi"/>
          <w:szCs w:val="24"/>
        </w:rPr>
        <w:t>although</w:t>
      </w:r>
      <w:r w:rsidR="00FC254D">
        <w:rPr>
          <w:rFonts w:cstheme="minorHAnsi"/>
          <w:szCs w:val="24"/>
        </w:rPr>
        <w:t xml:space="preserve"> rate law 1 is more accurate than rate law 0 for values of </w:t>
      </w:r>
      <w:r w:rsidR="00FC254D" w:rsidRPr="00FC254D">
        <w:rPr>
          <w:rFonts w:ascii="Times New Roman" w:hAnsi="Times New Roman" w:cs="Times New Roman"/>
          <w:i/>
          <w:szCs w:val="24"/>
        </w:rPr>
        <w:t>A</w:t>
      </w:r>
      <w:r w:rsidR="00FC254D" w:rsidRPr="00FC254D">
        <w:rPr>
          <w:rFonts w:ascii="Times New Roman" w:hAnsi="Times New Roman" w:cs="Times New Roman"/>
          <w:szCs w:val="24"/>
          <w:vertAlign w:val="subscript"/>
        </w:rPr>
        <w:t>T</w:t>
      </w:r>
      <w:r w:rsidR="00FC254D" w:rsidRPr="00FC254D">
        <w:rPr>
          <w:rFonts w:ascii="Times New Roman" w:hAnsi="Times New Roman" w:cs="Times New Roman"/>
          <w:szCs w:val="24"/>
        </w:rPr>
        <w:t xml:space="preserve"> </w:t>
      </w:r>
      <w:r w:rsidR="00591844">
        <w:rPr>
          <w:rFonts w:ascii="Times New Roman" w:hAnsi="Times New Roman" w:cs="Times New Roman"/>
          <w:szCs w:val="24"/>
        </w:rPr>
        <w:t>≤</w:t>
      </w:r>
      <w:r w:rsidR="00FC254D" w:rsidRPr="00FC254D">
        <w:rPr>
          <w:rFonts w:ascii="Times New Roman" w:hAnsi="Times New Roman" w:cs="Times New Roman"/>
          <w:szCs w:val="24"/>
        </w:rPr>
        <w:t xml:space="preserve"> </w:t>
      </w:r>
      <w:r w:rsidR="00FC254D" w:rsidRPr="00FC254D">
        <w:rPr>
          <w:rFonts w:ascii="Times New Roman" w:hAnsi="Times New Roman" w:cs="Times New Roman"/>
          <w:i/>
          <w:szCs w:val="24"/>
        </w:rPr>
        <w:t>K</w:t>
      </w:r>
      <w:r w:rsidR="00FC254D" w:rsidRPr="00FC254D">
        <w:rPr>
          <w:rFonts w:ascii="Times New Roman" w:hAnsi="Times New Roman" w:cs="Times New Roman"/>
          <w:szCs w:val="24"/>
          <w:vertAlign w:val="subscript"/>
        </w:rPr>
        <w:t>A</w:t>
      </w:r>
      <w:r w:rsidR="00FC254D">
        <w:rPr>
          <w:rFonts w:cstheme="minorHAnsi"/>
          <w:szCs w:val="24"/>
        </w:rPr>
        <w:t xml:space="preserve">, </w:t>
      </w:r>
      <w:r w:rsidR="00A6769A">
        <w:rPr>
          <w:rFonts w:cstheme="minorHAnsi"/>
          <w:szCs w:val="24"/>
        </w:rPr>
        <w:t xml:space="preserve">it </w:t>
      </w:r>
      <w:r w:rsidR="00FC254D">
        <w:rPr>
          <w:rFonts w:cstheme="minorHAnsi"/>
          <w:szCs w:val="24"/>
        </w:rPr>
        <w:t xml:space="preserve">does not </w:t>
      </w:r>
      <w:r w:rsidR="006C3190">
        <w:rPr>
          <w:rFonts w:cstheme="minorHAnsi"/>
          <w:szCs w:val="24"/>
        </w:rPr>
        <w:t>improve</w:t>
      </w:r>
      <w:r w:rsidR="00A6298C">
        <w:rPr>
          <w:rFonts w:cstheme="minorHAnsi"/>
          <w:szCs w:val="24"/>
        </w:rPr>
        <w:t xml:space="preserve"> significantly</w:t>
      </w:r>
      <w:r w:rsidR="006C3190">
        <w:rPr>
          <w:rFonts w:cstheme="minorHAnsi"/>
          <w:szCs w:val="24"/>
        </w:rPr>
        <w:t xml:space="preserve"> on our estimate</w:t>
      </w:r>
      <w:r w:rsidR="00A6298C">
        <w:rPr>
          <w:rFonts w:cstheme="minorHAnsi"/>
          <w:szCs w:val="24"/>
        </w:rPr>
        <w:t>s</w:t>
      </w:r>
      <w:r w:rsidR="006C3190">
        <w:rPr>
          <w:rFonts w:cstheme="minorHAnsi"/>
          <w:szCs w:val="24"/>
        </w:rPr>
        <w:t xml:space="preserve"> of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00A6298C">
        <w:rPr>
          <w:rFonts w:cstheme="minorHAnsi"/>
          <w:szCs w:val="24"/>
        </w:rPr>
        <w:t xml:space="preserve"> and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A</m:t>
                </m:r>
              </m:e>
            </m:acc>
          </m:e>
          <m:sub>
            <m:r>
              <m:rPr>
                <m:nor/>
              </m:rPr>
              <w:rPr>
                <w:rFonts w:ascii="Cambria Math" w:hAnsi="Cambria Math" w:cstheme="minorHAnsi"/>
                <w:szCs w:val="24"/>
              </w:rPr>
              <m:t>T</m:t>
            </m:r>
          </m:sub>
        </m:sSub>
      </m:oMath>
      <w:r w:rsidR="00A6298C">
        <w:rPr>
          <w:rFonts w:cstheme="minorHAnsi"/>
          <w:szCs w:val="24"/>
        </w:rPr>
        <w:t>.</w:t>
      </w:r>
    </w:p>
    <w:p w14:paraId="68C930F7" w14:textId="742FDC54" w:rsidR="00A8358F" w:rsidRPr="00F64F97" w:rsidRDefault="00A8358F" w:rsidP="00626F7A">
      <w:pPr>
        <w:spacing w:after="120"/>
        <w:jc w:val="both"/>
        <w:rPr>
          <w:rFonts w:eastAsiaTheme="minorEastAsia" w:cstheme="minorHAnsi"/>
          <w:b/>
          <w:bCs/>
          <w:color w:val="000000" w:themeColor="text1"/>
        </w:rPr>
      </w:pPr>
      <w:r w:rsidRPr="00591844">
        <w:rPr>
          <w:rFonts w:eastAsiaTheme="minorEastAsia" w:cstheme="minorHAnsi"/>
          <w:b/>
          <w:bCs/>
          <w:color w:val="FF0000"/>
        </w:rPr>
        <w:lastRenderedPageBreak/>
        <w:t>A</w:t>
      </w:r>
      <w:r w:rsidR="00F36E34">
        <w:rPr>
          <w:rFonts w:eastAsiaTheme="minorEastAsia" w:cstheme="minorHAnsi"/>
          <w:b/>
          <w:bCs/>
          <w:color w:val="FF0000"/>
        </w:rPr>
        <w:t xml:space="preserve">dding a </w:t>
      </w:r>
      <w:r w:rsidR="00F36E34" w:rsidRPr="00591844">
        <w:rPr>
          <w:rFonts w:eastAsiaTheme="minorEastAsia" w:cstheme="minorHAnsi"/>
          <w:b/>
          <w:bCs/>
          <w:color w:val="FF0000"/>
        </w:rPr>
        <w:t xml:space="preserve">Negative Feedback Loop Involving REV-ERB Does Not </w:t>
      </w:r>
      <w:r w:rsidR="00AB492D" w:rsidRPr="00591844">
        <w:rPr>
          <w:rFonts w:eastAsiaTheme="minorEastAsia" w:cstheme="minorHAnsi"/>
          <w:b/>
          <w:bCs/>
          <w:color w:val="FF0000"/>
        </w:rPr>
        <w:t xml:space="preserve">Increase the Robustness of Circadian </w:t>
      </w:r>
      <w:r w:rsidR="00A007AE" w:rsidRPr="00591844">
        <w:rPr>
          <w:rFonts w:eastAsiaTheme="minorEastAsia" w:cstheme="minorHAnsi"/>
          <w:b/>
          <w:bCs/>
          <w:color w:val="FF0000"/>
        </w:rPr>
        <w:t>Oscillations</w:t>
      </w:r>
      <w:r w:rsidR="00F36E34">
        <w:rPr>
          <w:rFonts w:eastAsiaTheme="minorEastAsia" w:cstheme="minorHAnsi"/>
          <w:b/>
          <w:bCs/>
          <w:color w:val="FF0000"/>
        </w:rPr>
        <w:t>.</w:t>
      </w:r>
    </w:p>
    <w:p w14:paraId="56C5822C" w14:textId="372356C5" w:rsidR="009023D2" w:rsidRPr="00F64F97" w:rsidRDefault="002C24C6" w:rsidP="00626F7A">
      <w:pPr>
        <w:spacing w:after="120"/>
        <w:jc w:val="both"/>
        <w:rPr>
          <w:rFonts w:eastAsiaTheme="minorEastAsia" w:cstheme="minorHAnsi"/>
        </w:rPr>
      </w:pPr>
      <w:r w:rsidRPr="00F64F97">
        <w:rPr>
          <w:rFonts w:eastAsiaTheme="minorEastAsia" w:cstheme="minorHAnsi"/>
        </w:rPr>
        <w:t xml:space="preserve">Next, we explore </w:t>
      </w:r>
      <w:r w:rsidR="00E77667" w:rsidRPr="00F64F97">
        <w:rPr>
          <w:rFonts w:eastAsiaTheme="minorEastAsia" w:cstheme="minorHAnsi"/>
        </w:rPr>
        <w:t>Kim</w:t>
      </w:r>
      <w:r w:rsidRPr="00F64F97">
        <w:rPr>
          <w:rFonts w:eastAsiaTheme="minorEastAsia" w:cstheme="minorHAnsi"/>
        </w:rPr>
        <w:t xml:space="preserve"> &amp; </w:t>
      </w:r>
      <w:r w:rsidR="00E77667" w:rsidRPr="00F64F97">
        <w:rPr>
          <w:rFonts w:eastAsiaTheme="minorEastAsia" w:cstheme="minorHAnsi"/>
        </w:rPr>
        <w:t>Forger</w:t>
      </w:r>
      <w:r w:rsidRPr="00F64F97">
        <w:rPr>
          <w:rFonts w:eastAsiaTheme="minorEastAsia" w:cstheme="minorHAnsi"/>
        </w:rPr>
        <w:t>’s</w:t>
      </w:r>
      <w:r w:rsidR="00E77667" w:rsidRPr="00F64F97">
        <w:rPr>
          <w:rFonts w:eastAsiaTheme="minorEastAsia" w:cstheme="minorHAnsi"/>
        </w:rPr>
        <w:t xml:space="preserve"> NNF </w:t>
      </w:r>
      <w:r w:rsidR="00F36E34">
        <w:rPr>
          <w:rFonts w:eastAsiaTheme="minorEastAsia" w:cstheme="minorHAnsi"/>
        </w:rPr>
        <w:t>model</w:t>
      </w:r>
      <w:r w:rsidR="00E77667" w:rsidRPr="00F64F97">
        <w:rPr>
          <w:rFonts w:eastAsiaTheme="minorEastAsia" w:cstheme="minorHAnsi"/>
        </w:rPr>
        <w:t xml:space="preserve"> (</w:t>
      </w:r>
      <w:r w:rsidR="005D5B9A" w:rsidRPr="00F64F97">
        <w:rPr>
          <w:rFonts w:eastAsiaTheme="minorEastAsia" w:cstheme="minorHAnsi"/>
        </w:rPr>
        <w:t>see Supplementary Material</w:t>
      </w:r>
      <w:r w:rsidR="00E77667" w:rsidRPr="00F64F97">
        <w:rPr>
          <w:rFonts w:eastAsiaTheme="minorEastAsia" w:cstheme="minorHAnsi"/>
        </w:rPr>
        <w:t>)</w:t>
      </w:r>
      <w:r w:rsidRPr="00F64F97">
        <w:rPr>
          <w:rFonts w:eastAsiaTheme="minorEastAsia" w:cstheme="minorHAnsi"/>
        </w:rPr>
        <w:t xml:space="preserve">, </w:t>
      </w:r>
      <w:r w:rsidRPr="00591844">
        <w:rPr>
          <w:rFonts w:eastAsiaTheme="minorEastAsia" w:cstheme="minorHAnsi"/>
          <w:u w:val="single"/>
        </w:rPr>
        <w:t>with modified rate laws for gene transcription</w:t>
      </w:r>
      <w:r w:rsidRPr="00F64F97">
        <w:rPr>
          <w:rFonts w:eastAsiaTheme="minorEastAsia" w:cstheme="minorHAnsi"/>
        </w:rPr>
        <w:t xml:space="preserve">. </w:t>
      </w:r>
      <w:r w:rsidR="00BD1F9E" w:rsidRPr="00F64F97">
        <w:rPr>
          <w:rFonts w:eastAsiaTheme="minorEastAsia" w:cstheme="minorHAnsi"/>
        </w:rPr>
        <w:t xml:space="preserve">For the rates of transcription of </w:t>
      </w:r>
      <w:r w:rsidR="00BD1F9E" w:rsidRPr="00F64F97">
        <w:rPr>
          <w:rFonts w:eastAsiaTheme="minorEastAsia" w:cstheme="minorHAnsi"/>
          <w:i/>
        </w:rPr>
        <w:t>P</w:t>
      </w:r>
      <w:r w:rsidR="00ED600D">
        <w:rPr>
          <w:rFonts w:eastAsiaTheme="minorEastAsia" w:cstheme="minorHAnsi"/>
          <w:i/>
        </w:rPr>
        <w:t>er</w:t>
      </w:r>
      <w:r w:rsidR="00BD1F9E" w:rsidRPr="00F64F97">
        <w:rPr>
          <w:rFonts w:eastAsiaTheme="minorEastAsia" w:cstheme="minorHAnsi"/>
        </w:rPr>
        <w:t xml:space="preserve"> </w:t>
      </w:r>
      <w:r w:rsidR="00F36E34" w:rsidRPr="00ED600D">
        <w:rPr>
          <w:rFonts w:eastAsiaTheme="minorEastAsia" w:cstheme="minorHAnsi"/>
        </w:rPr>
        <w:t xml:space="preserve">and </w:t>
      </w:r>
      <w:r w:rsidR="00ED600D">
        <w:rPr>
          <w:rFonts w:eastAsiaTheme="minorEastAsia" w:cstheme="minorHAnsi"/>
          <w:i/>
        </w:rPr>
        <w:t>R</w:t>
      </w:r>
      <w:r w:rsidR="00ED600D" w:rsidRPr="00ED600D">
        <w:rPr>
          <w:rFonts w:eastAsiaTheme="minorEastAsia" w:cstheme="minorHAnsi"/>
          <w:i/>
        </w:rPr>
        <w:t>ev</w:t>
      </w:r>
      <w:r w:rsidR="00BD1F9E" w:rsidRPr="00ED600D">
        <w:rPr>
          <w:rFonts w:eastAsiaTheme="minorEastAsia" w:cstheme="minorHAnsi"/>
          <w:i/>
        </w:rPr>
        <w:t>-</w:t>
      </w:r>
      <w:proofErr w:type="spellStart"/>
      <w:r w:rsidR="00ED600D" w:rsidRPr="00ED600D">
        <w:rPr>
          <w:rFonts w:eastAsiaTheme="minorEastAsia" w:cstheme="minorHAnsi"/>
          <w:i/>
        </w:rPr>
        <w:t>erb</w:t>
      </w:r>
      <w:proofErr w:type="spellEnd"/>
      <w:r w:rsidR="00BD1F9E" w:rsidRPr="00ED600D">
        <w:rPr>
          <w:rFonts w:eastAsiaTheme="minorEastAsia" w:cstheme="minorHAnsi"/>
        </w:rPr>
        <w:t xml:space="preserve"> </w:t>
      </w:r>
      <w:r w:rsidR="00BD1F9E" w:rsidRPr="00F64F97">
        <w:rPr>
          <w:rFonts w:eastAsiaTheme="minorEastAsia" w:cstheme="minorHAnsi"/>
        </w:rPr>
        <w:t>genes</w:t>
      </w:r>
      <w:r w:rsidR="0070240D" w:rsidRPr="00F64F97">
        <w:rPr>
          <w:rFonts w:eastAsiaTheme="minorEastAsia" w:cstheme="minorHAnsi"/>
        </w:rPr>
        <w:t xml:space="preserve"> governed by </w:t>
      </w:r>
      <w:proofErr w:type="gramStart"/>
      <w:r w:rsidR="0070240D" w:rsidRPr="00F64F97">
        <w:rPr>
          <w:rFonts w:eastAsiaTheme="minorEastAsia" w:cstheme="minorHAnsi"/>
        </w:rPr>
        <w:t>BMAL:CLOCK</w:t>
      </w:r>
      <w:proofErr w:type="gramEnd"/>
      <w:r w:rsidR="0070240D" w:rsidRPr="00F64F97">
        <w:rPr>
          <w:rFonts w:eastAsiaTheme="minorEastAsia" w:cstheme="minorHAnsi"/>
        </w:rPr>
        <w:t xml:space="preserve"> binding to E-boxes</w:t>
      </w:r>
      <w:r w:rsidR="00BD1F9E" w:rsidRPr="00F64F97">
        <w:rPr>
          <w:rFonts w:eastAsiaTheme="minorEastAsia" w:cstheme="minorHAnsi"/>
        </w:rPr>
        <w:t xml:space="preserve">, we </w:t>
      </w:r>
      <w:r w:rsidR="00F36E34">
        <w:rPr>
          <w:rFonts w:eastAsiaTheme="minorEastAsia" w:cstheme="minorHAnsi"/>
        </w:rPr>
        <w:t>use</w:t>
      </w:r>
      <w:r w:rsidR="008F4BA8" w:rsidRPr="00F64F97">
        <w:rPr>
          <w:rFonts w:eastAsiaTheme="minorEastAsia" w:cstheme="minorHAnsi"/>
        </w:rPr>
        <w:t xml:space="preserve"> </w:t>
      </w:r>
      <w:r w:rsidR="00B136F9">
        <w:rPr>
          <w:rFonts w:eastAsiaTheme="minorEastAsia" w:cstheme="minorHAnsi"/>
        </w:rPr>
        <w:t xml:space="preserve">our </w:t>
      </w:r>
      <w:r w:rsidR="00BC7305">
        <w:rPr>
          <w:rFonts w:eastAsiaTheme="minorEastAsia" w:cstheme="minorHAnsi"/>
        </w:rPr>
        <w:t>Rate Law 1</w:t>
      </w:r>
      <w:r w:rsidR="00B136F9">
        <w:rPr>
          <w:rFonts w:eastAsiaTheme="minorEastAsia" w:cstheme="minorHAnsi"/>
        </w:rPr>
        <w:t xml:space="preserve"> (</w:t>
      </w:r>
      <w:r w:rsidR="00591844">
        <w:rPr>
          <w:rFonts w:eastAsiaTheme="minorEastAsia" w:cstheme="minorHAnsi"/>
        </w:rPr>
        <w:t>15</w:t>
      </w:r>
      <w:r w:rsidR="00B136F9">
        <w:rPr>
          <w:rFonts w:eastAsiaTheme="minorEastAsia" w:cstheme="minorHAnsi"/>
        </w:rPr>
        <w:t>-1)</w:t>
      </w:r>
      <w:r w:rsidR="009F6AC0" w:rsidRPr="00F64F97">
        <w:rPr>
          <w:rFonts w:eastAsiaTheme="minorEastAsia" w:cstheme="minorHAnsi"/>
        </w:rPr>
        <w:t>.</w:t>
      </w:r>
      <w:r w:rsidR="00BD1F9E" w:rsidRPr="00F64F97">
        <w:rPr>
          <w:rFonts w:eastAsiaTheme="minorEastAsia" w:cstheme="minorHAnsi"/>
        </w:rPr>
        <w:t xml:space="preserve"> </w:t>
      </w:r>
      <w:r w:rsidR="009F6AC0" w:rsidRPr="00F64F97">
        <w:rPr>
          <w:rFonts w:eastAsiaTheme="minorEastAsia" w:cstheme="minorHAnsi"/>
        </w:rPr>
        <w:t>F</w:t>
      </w:r>
      <w:r w:rsidR="00E77667" w:rsidRPr="00F64F97">
        <w:rPr>
          <w:rFonts w:eastAsiaTheme="minorEastAsia" w:cstheme="minorHAnsi"/>
        </w:rPr>
        <w:t xml:space="preserve">or the </w:t>
      </w:r>
      <w:r w:rsidR="00C33FF3" w:rsidRPr="00F64F97">
        <w:rPr>
          <w:rFonts w:eastAsiaTheme="minorEastAsia" w:cstheme="minorHAnsi"/>
        </w:rPr>
        <w:t xml:space="preserve">transcriptional repression of the </w:t>
      </w:r>
      <w:r w:rsidR="00BD1F9E" w:rsidRPr="00F64F97">
        <w:rPr>
          <w:rFonts w:eastAsiaTheme="minorEastAsia" w:cstheme="minorHAnsi"/>
          <w:i/>
        </w:rPr>
        <w:t>B</w:t>
      </w:r>
      <w:r w:rsidR="00ED600D">
        <w:rPr>
          <w:rFonts w:eastAsiaTheme="minorEastAsia" w:cstheme="minorHAnsi"/>
          <w:i/>
        </w:rPr>
        <w:t>mal1</w:t>
      </w:r>
      <w:r w:rsidR="00C33FF3" w:rsidRPr="00F64F97">
        <w:rPr>
          <w:rFonts w:eastAsiaTheme="minorEastAsia" w:cstheme="minorHAnsi"/>
        </w:rPr>
        <w:t xml:space="preserve"> gene</w:t>
      </w:r>
      <w:r w:rsidR="00BD1F9E" w:rsidRPr="00F64F97">
        <w:rPr>
          <w:rFonts w:eastAsiaTheme="minorEastAsia" w:cstheme="minorHAnsi"/>
        </w:rPr>
        <w:t xml:space="preserve"> by REV-ERB (variable </w:t>
      </w:r>
      <w:r w:rsidR="00BD1F9E" w:rsidRPr="00F64F97">
        <w:rPr>
          <w:rFonts w:ascii="Cambria" w:eastAsiaTheme="minorEastAsia" w:hAnsi="Cambria" w:cs="Times New Roman"/>
          <w:i/>
        </w:rPr>
        <w:t>V</w:t>
      </w:r>
      <w:r w:rsidR="00BD1F9E" w:rsidRPr="00F64F97">
        <w:rPr>
          <w:rFonts w:eastAsiaTheme="minorEastAsia" w:cstheme="minorHAnsi"/>
        </w:rPr>
        <w:t xml:space="preserve">), we replace </w:t>
      </w:r>
      <w:r w:rsidR="00F36E34" w:rsidRPr="00F64F97">
        <w:rPr>
          <w:rFonts w:eastAsiaTheme="minorEastAsia" w:cstheme="minorHAnsi"/>
        </w:rPr>
        <w:t>Kim &amp; Forger</w:t>
      </w:r>
      <w:r w:rsidR="00F36E34">
        <w:rPr>
          <w:rFonts w:eastAsiaTheme="minorEastAsia" w:cstheme="minorHAnsi"/>
        </w:rPr>
        <w:t>’s</w:t>
      </w:r>
      <w:r w:rsidR="00F36E34" w:rsidRPr="00F64F97">
        <w:rPr>
          <w:rFonts w:eastAsiaTheme="minorEastAsia" w:cstheme="minorHAnsi"/>
        </w:rPr>
        <w:t xml:space="preserve"> </w:t>
      </w:r>
      <w:r w:rsidR="00F36E34">
        <w:rPr>
          <w:rFonts w:eastAsiaTheme="minorEastAsia" w:cstheme="minorHAnsi"/>
        </w:rPr>
        <w:t>function</w:t>
      </w:r>
      <w:r w:rsidR="00C33FF3" w:rsidRPr="00F64F97">
        <w:rPr>
          <w:rFonts w:eastAsiaTheme="minorEastAsia" w:cstheme="minorHAnsi"/>
        </w:rPr>
        <w:t xml:space="preserve"> </w:t>
      </w:r>
      <w:r w:rsidR="00C33FF3" w:rsidRPr="00F64F97">
        <w:rPr>
          <w:rFonts w:ascii="Cambria" w:eastAsiaTheme="minorEastAsia" w:hAnsi="Cambria" w:cs="Times New Roman"/>
          <w:i/>
        </w:rPr>
        <w:t>γ/V</w:t>
      </w:r>
      <w:r w:rsidR="00C33FF3" w:rsidRPr="00F64F97">
        <w:rPr>
          <w:rFonts w:eastAsiaTheme="minorEastAsia" w:cstheme="minorHAnsi"/>
        </w:rPr>
        <w:t xml:space="preserve"> </w:t>
      </w:r>
      <w:r w:rsidR="00BD1F9E" w:rsidRPr="00F64F97">
        <w:rPr>
          <w:rFonts w:eastAsiaTheme="minorEastAsia" w:cstheme="minorHAnsi"/>
        </w:rPr>
        <w:t>by</w:t>
      </w:r>
      <w:r w:rsidR="00C33FF3" w:rsidRPr="00F64F97">
        <w:rPr>
          <w:rFonts w:eastAsiaTheme="minorEastAsia" w:cstheme="minorHAnsi"/>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A</m:t>
                </m:r>
              </m:e>
            </m:acc>
          </m:e>
          <m:sub>
            <m:r>
              <m:rPr>
                <m:nor/>
              </m:rPr>
              <w:rPr>
                <w:rFonts w:ascii="Cambria Math" w:eastAsiaTheme="minorEastAsia" w:hAnsi="Cambria Math" w:cs="Times New Roman"/>
              </w:rPr>
              <m:t>MAX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K</m:t>
                </m:r>
              </m:e>
            </m:acc>
          </m:e>
          <m:sub>
            <m:r>
              <m:rPr>
                <m:nor/>
              </m:rPr>
              <w:rPr>
                <w:rFonts w:ascii="Cambria Math" w:eastAsiaTheme="minorEastAsia" w:hAnsi="Cambria Math" w:cs="Times New Roman"/>
              </w:rPr>
              <m:t>V</m:t>
            </m:r>
          </m:sub>
        </m:sSub>
        <m:r>
          <w:rPr>
            <w:rFonts w:ascii="Cambria Math" w:eastAsiaTheme="minorEastAsia" w:hAnsi="Cambria Math" w:cs="Times New Roman"/>
          </w:rPr>
          <m:t>/(</m:t>
        </m:r>
        <m:acc>
          <m:accPr>
            <m:ctrlPr>
              <w:rPr>
                <w:rFonts w:ascii="Cambria Math" w:eastAsiaTheme="minorEastAsia" w:hAnsi="Cambria Math" w:cs="Times New Roman"/>
                <w:i/>
              </w:rPr>
            </m:ctrlPr>
          </m:accPr>
          <m:e>
            <m:r>
              <w:rPr>
                <w:rFonts w:ascii="Cambria Math" w:eastAsiaTheme="minorEastAsia" w:hAnsi="Cambria Math" w:cs="Times New Roman"/>
              </w:rPr>
              <m:t>V</m:t>
            </m:r>
          </m:e>
        </m:acc>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K</m:t>
                </m:r>
              </m:e>
            </m:acc>
          </m:e>
          <m:sub>
            <m:r>
              <m:rPr>
                <m:nor/>
              </m:rPr>
              <w:rPr>
                <w:rFonts w:ascii="Cambria Math" w:eastAsiaTheme="minorEastAsia" w:hAnsi="Cambria Math" w:cs="Times New Roman"/>
              </w:rPr>
              <m:t>V</m:t>
            </m:r>
          </m:sub>
        </m:sSub>
        <m:r>
          <w:rPr>
            <w:rFonts w:ascii="Cambria Math" w:eastAsiaTheme="minorEastAsia" w:hAnsi="Cambria Math" w:cs="Times New Roman"/>
          </w:rPr>
          <m:t>)</m:t>
        </m:r>
      </m:oMath>
      <w:r w:rsidR="005F5932">
        <w:rPr>
          <w:rFonts w:eastAsiaTheme="minorEastAsia" w:cstheme="minorHAnsi"/>
        </w:rPr>
        <w:t>, where</w:t>
      </w:r>
      <w:r w:rsidR="000772DB">
        <w:rPr>
          <w:rFonts w:eastAsiaTheme="minorEastAsia" w:cstheme="minorHAnsi"/>
        </w:rPr>
        <w:t xml:space="preserve"> </w:t>
      </w:r>
      <m:oMath>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K</m:t>
                </m:r>
              </m:e>
            </m:acc>
          </m:e>
          <m:sub>
            <m:r>
              <m:rPr>
                <m:nor/>
              </m:rPr>
              <w:rPr>
                <w:rFonts w:ascii="Cambria Math" w:eastAsiaTheme="minorEastAsia" w:hAnsi="Cambria Math" w:cstheme="minorHAnsi"/>
              </w:rPr>
              <m:t>V</m:t>
            </m:r>
          </m:sub>
        </m:sSub>
      </m:oMath>
      <w:r w:rsidR="000772DB">
        <w:rPr>
          <w:rFonts w:ascii="Cambria" w:eastAsiaTheme="minorEastAsia" w:hAnsi="Cambria" w:cs="Times New Roman"/>
        </w:rPr>
        <w:t xml:space="preserve"> </w:t>
      </w:r>
      <w:r w:rsidR="00F36E34">
        <w:rPr>
          <w:rFonts w:eastAsiaTheme="minorEastAsia" w:cstheme="minorHAnsi"/>
        </w:rPr>
        <w:t>is the dissociation constant</w:t>
      </w:r>
      <w:r w:rsidR="005F5932" w:rsidRPr="000772DB">
        <w:rPr>
          <w:rFonts w:eastAsiaTheme="minorEastAsia" w:cstheme="minorHAnsi"/>
        </w:rPr>
        <w:t xml:space="preserve"> for REV-ERB binding</w:t>
      </w:r>
      <w:r w:rsidR="005F5932">
        <w:rPr>
          <w:rFonts w:ascii="Cambria" w:eastAsiaTheme="minorEastAsia" w:hAnsi="Cambria" w:cs="Times New Roman"/>
        </w:rPr>
        <w:t xml:space="preserve"> </w:t>
      </w:r>
      <w:r w:rsidR="005F5932" w:rsidRPr="000772DB">
        <w:rPr>
          <w:rFonts w:eastAsiaTheme="minorEastAsia" w:cstheme="minorHAnsi"/>
        </w:rPr>
        <w:t xml:space="preserve">to </w:t>
      </w:r>
      <w:r w:rsidR="002D1B39" w:rsidRPr="000772DB">
        <w:rPr>
          <w:rFonts w:eastAsiaTheme="minorEastAsia" w:cstheme="minorHAnsi"/>
        </w:rPr>
        <w:t xml:space="preserve">the </w:t>
      </w:r>
      <w:r w:rsidR="005127BC" w:rsidRPr="000772DB">
        <w:rPr>
          <w:rFonts w:eastAsiaTheme="minorEastAsia" w:cstheme="minorHAnsi"/>
        </w:rPr>
        <w:t>promoter</w:t>
      </w:r>
      <w:r w:rsidR="008F4BA8" w:rsidRPr="00F64F97">
        <w:rPr>
          <w:rFonts w:eastAsiaTheme="minorEastAsia" w:cstheme="minorHAnsi"/>
        </w:rPr>
        <w:t xml:space="preserve"> (RORE)</w:t>
      </w:r>
      <w:r w:rsidR="002D1B39" w:rsidRPr="00F64F97">
        <w:rPr>
          <w:rFonts w:eastAsiaTheme="minorEastAsia" w:cstheme="minorHAnsi"/>
        </w:rPr>
        <w:t xml:space="preserve"> of the </w:t>
      </w:r>
      <w:r w:rsidR="002D1B39" w:rsidRPr="00F64F97">
        <w:rPr>
          <w:rFonts w:eastAsiaTheme="minorEastAsia" w:cstheme="minorHAnsi"/>
          <w:i/>
        </w:rPr>
        <w:t>B</w:t>
      </w:r>
      <w:r w:rsidR="00E37318">
        <w:rPr>
          <w:rFonts w:eastAsiaTheme="minorEastAsia" w:cstheme="minorHAnsi"/>
          <w:i/>
        </w:rPr>
        <w:t>mal1</w:t>
      </w:r>
      <w:r w:rsidR="002D1B39" w:rsidRPr="00F64F97">
        <w:rPr>
          <w:rFonts w:eastAsiaTheme="minorEastAsia" w:cstheme="minorHAnsi"/>
        </w:rPr>
        <w:t xml:space="preserve"> gene.</w:t>
      </w:r>
      <w:r w:rsidR="00C33FF3" w:rsidRPr="00F64F97">
        <w:rPr>
          <w:rFonts w:eastAsiaTheme="minorEastAsia" w:cstheme="minorHAnsi"/>
        </w:rPr>
        <w:t xml:space="preserve"> </w:t>
      </w:r>
      <w:r w:rsidR="00F36E34">
        <w:rPr>
          <w:rFonts w:eastAsiaTheme="minorEastAsia" w:cstheme="minorHAnsi"/>
        </w:rPr>
        <w:t>This</w:t>
      </w:r>
      <w:r w:rsidR="009023D2" w:rsidRPr="00F64F97">
        <w:rPr>
          <w:rFonts w:eastAsiaTheme="minorEastAsia" w:cstheme="minorHAnsi"/>
        </w:rPr>
        <w:t xml:space="preserve"> </w:t>
      </w:r>
      <w:r w:rsidR="00F36E34">
        <w:rPr>
          <w:rFonts w:eastAsiaTheme="minorEastAsia" w:cstheme="minorHAnsi"/>
        </w:rPr>
        <w:t>new rate law remedies</w:t>
      </w:r>
      <w:r w:rsidR="009023D2" w:rsidRPr="00F64F97">
        <w:rPr>
          <w:rFonts w:eastAsiaTheme="minorEastAsia" w:cstheme="minorHAnsi"/>
        </w:rPr>
        <w:t xml:space="preserve"> an issue in </w:t>
      </w:r>
      <w:r w:rsidR="00C33FF3" w:rsidRPr="00F64F97">
        <w:rPr>
          <w:rFonts w:eastAsiaTheme="minorEastAsia" w:cstheme="minorHAnsi"/>
        </w:rPr>
        <w:t>KF’s</w:t>
      </w:r>
      <w:r w:rsidR="009023D2" w:rsidRPr="00F64F97">
        <w:rPr>
          <w:rFonts w:eastAsiaTheme="minorEastAsia" w:cstheme="minorHAnsi"/>
        </w:rPr>
        <w:t xml:space="preserve"> original </w:t>
      </w:r>
      <w:r w:rsidR="00F36E34">
        <w:rPr>
          <w:rFonts w:eastAsiaTheme="minorEastAsia" w:cstheme="minorHAnsi"/>
        </w:rPr>
        <w:t>NNF model</w:t>
      </w:r>
      <w:r w:rsidR="004B7909" w:rsidRPr="00F64F97">
        <w:rPr>
          <w:rFonts w:eastAsiaTheme="minorEastAsia" w:cstheme="minorHAnsi"/>
        </w:rPr>
        <w:t xml:space="preserve">, </w:t>
      </w:r>
      <w:r w:rsidR="00C33FF3" w:rsidRPr="00F64F97">
        <w:rPr>
          <w:rFonts w:eastAsiaTheme="minorEastAsia" w:cstheme="minorHAnsi"/>
        </w:rPr>
        <w:t>for which the rate of</w:t>
      </w:r>
      <w:r w:rsidR="009023D2" w:rsidRPr="00F64F97">
        <w:rPr>
          <w:rFonts w:eastAsiaTheme="minorEastAsia" w:cstheme="minorHAnsi"/>
        </w:rPr>
        <w:t xml:space="preserve"> </w:t>
      </w:r>
      <w:r w:rsidR="00BC7305" w:rsidRPr="00F64F97">
        <w:rPr>
          <w:rFonts w:eastAsiaTheme="minorEastAsia" w:cstheme="minorHAnsi"/>
        </w:rPr>
        <w:t>synthesis</w:t>
      </w:r>
      <w:r w:rsidR="00BC7305">
        <w:rPr>
          <w:rFonts w:eastAsiaTheme="minorEastAsia" w:cstheme="minorHAnsi"/>
        </w:rPr>
        <w:t xml:space="preserve"> of</w:t>
      </w:r>
      <w:r w:rsidR="00BC7305" w:rsidRPr="00F64F97">
        <w:rPr>
          <w:rFonts w:eastAsiaTheme="minorEastAsia" w:cstheme="minorHAnsi"/>
        </w:rPr>
        <w:t xml:space="preserve"> </w:t>
      </w:r>
      <w:r w:rsidR="00BC7305" w:rsidRPr="00BC7305">
        <w:rPr>
          <w:rFonts w:eastAsiaTheme="minorEastAsia" w:cstheme="minorHAnsi"/>
          <w:i/>
        </w:rPr>
        <w:t>Bmal1</w:t>
      </w:r>
      <w:r w:rsidR="00BC7305">
        <w:rPr>
          <w:rFonts w:eastAsiaTheme="minorEastAsia" w:cstheme="minorHAnsi"/>
        </w:rPr>
        <w:t xml:space="preserve"> mRNA</w:t>
      </w:r>
      <w:r w:rsidR="009023D2" w:rsidRPr="00F64F97">
        <w:rPr>
          <w:rFonts w:eastAsiaTheme="minorEastAsia" w:cstheme="minorHAnsi"/>
        </w:rPr>
        <w:t xml:space="preserve"> </w:t>
      </w:r>
      <w:r w:rsidR="00C33FF3" w:rsidRPr="00F64F97">
        <w:rPr>
          <w:rFonts w:ascii="Cambria" w:eastAsiaTheme="minorEastAsia" w:hAnsi="Cambria" w:cstheme="minorHAnsi"/>
        </w:rPr>
        <w:t>→</w:t>
      </w:r>
      <w:r w:rsidR="00F36E34">
        <w:rPr>
          <w:rFonts w:ascii="Cambria" w:eastAsiaTheme="minorEastAsia" w:hAnsi="Cambria" w:cstheme="minorHAnsi"/>
        </w:rPr>
        <w:t xml:space="preserve"> </w:t>
      </w:r>
      <w:r w:rsidR="00C33FF3" w:rsidRPr="00F64F97">
        <w:rPr>
          <w:rFonts w:ascii="Cambria" w:eastAsiaTheme="minorEastAsia" w:hAnsi="Cambria" w:cstheme="minorHAnsi"/>
        </w:rPr>
        <w:t>∞</w:t>
      </w:r>
      <w:r w:rsidR="00C33FF3" w:rsidRPr="00F64F97">
        <w:rPr>
          <w:rFonts w:eastAsiaTheme="minorEastAsia" w:cstheme="minorHAnsi"/>
        </w:rPr>
        <w:t xml:space="preserve"> </w:t>
      </w:r>
      <w:r w:rsidR="00F36E34">
        <w:rPr>
          <w:rFonts w:eastAsiaTheme="minorEastAsia" w:cstheme="minorHAnsi"/>
        </w:rPr>
        <w:t>as</w:t>
      </w:r>
      <w:r w:rsidR="00C33FF3" w:rsidRPr="00F64F97">
        <w:rPr>
          <w:rFonts w:eastAsiaTheme="minorEastAsia" w:cstheme="minorHAnsi"/>
        </w:rPr>
        <w:t xml:space="preserve"> </w:t>
      </w:r>
      <w:r w:rsidR="00C33FF3" w:rsidRPr="00F64F97">
        <w:rPr>
          <w:rFonts w:ascii="Cambria" w:eastAsiaTheme="minorEastAsia" w:hAnsi="Cambria" w:cs="Times New Roman"/>
          <w:i/>
          <w:iCs/>
        </w:rPr>
        <w:t>V</w:t>
      </w:r>
      <w:r w:rsidR="00C33FF3" w:rsidRPr="00F64F97">
        <w:rPr>
          <w:rFonts w:ascii="Cambria" w:eastAsiaTheme="minorEastAsia" w:hAnsi="Cambria" w:cstheme="minorHAnsi"/>
        </w:rPr>
        <w:t>→0</w:t>
      </w:r>
      <w:r w:rsidR="00C33FF3" w:rsidRPr="00F64F97">
        <w:rPr>
          <w:rFonts w:eastAsiaTheme="minorEastAsia" w:cstheme="minorHAnsi"/>
        </w:rPr>
        <w:t xml:space="preserve">.   </w:t>
      </w:r>
    </w:p>
    <w:p w14:paraId="170B0D40" w14:textId="7D89BB6B" w:rsidR="008534FA" w:rsidRPr="00F64F97" w:rsidRDefault="009023D2" w:rsidP="00626F7A">
      <w:pPr>
        <w:spacing w:after="120"/>
        <w:rPr>
          <w:rFonts w:eastAsiaTheme="minorEastAsia" w:cstheme="minorHAnsi"/>
          <w:szCs w:val="24"/>
        </w:rPr>
      </w:pPr>
      <w:r w:rsidRPr="00F64F97">
        <w:rPr>
          <w:rFonts w:eastAsiaTheme="minorEastAsia" w:cstheme="minorHAnsi"/>
          <w:b/>
          <w:szCs w:val="24"/>
          <w:u w:val="single"/>
        </w:rPr>
        <w:t xml:space="preserve">Modified Kim-Forger NNF </w:t>
      </w:r>
      <w:r w:rsidR="00CC46D3" w:rsidRPr="00F64F97">
        <w:rPr>
          <w:rFonts w:eastAsiaTheme="minorEastAsia" w:cstheme="minorHAnsi"/>
          <w:b/>
          <w:szCs w:val="24"/>
          <w:u w:val="single"/>
        </w:rPr>
        <w:t>m</w:t>
      </w:r>
      <w:r w:rsidRPr="00F64F97">
        <w:rPr>
          <w:rFonts w:eastAsiaTheme="minorEastAsia" w:cstheme="minorHAnsi"/>
          <w:b/>
          <w:szCs w:val="24"/>
          <w:u w:val="single"/>
        </w:rPr>
        <w:t>odel</w:t>
      </w:r>
      <w:r w:rsidR="00CC46D3" w:rsidRPr="00F64F97">
        <w:rPr>
          <w:rFonts w:eastAsiaTheme="minorEastAsia" w:cstheme="minorHAnsi"/>
          <w:b/>
          <w:szCs w:val="24"/>
        </w:rPr>
        <w:t xml:space="preserve">. </w:t>
      </w:r>
      <w:r w:rsidR="00CC46D3" w:rsidRPr="00F64F97">
        <w:rPr>
          <w:rFonts w:eastAsiaTheme="minorEastAsia" w:cstheme="minorHAnsi"/>
        </w:rPr>
        <w:t>Equations</w:t>
      </w:r>
      <w:r w:rsidR="00082AA0" w:rsidRPr="00F64F97">
        <w:rPr>
          <w:rFonts w:eastAsiaTheme="minorEastAsia" w:cstheme="minorHAnsi"/>
        </w:rPr>
        <w:t xml:space="preserve"> </w:t>
      </w:r>
      <w:r w:rsidR="00EB7518" w:rsidRPr="00F64F97">
        <w:rPr>
          <w:rFonts w:eastAsiaTheme="minorEastAsia" w:cstheme="minorHAnsi"/>
        </w:rPr>
        <w:t>(</w:t>
      </w:r>
      <w:proofErr w:type="gramStart"/>
      <w:r w:rsidR="00EB7518" w:rsidRPr="00F64F97">
        <w:rPr>
          <w:rFonts w:eastAsiaTheme="minorEastAsia" w:cstheme="minorHAnsi"/>
        </w:rPr>
        <w:t>1</w:t>
      </w:r>
      <w:r w:rsidR="00C8397B">
        <w:rPr>
          <w:rFonts w:eastAsiaTheme="minorEastAsia" w:cstheme="minorHAnsi"/>
        </w:rPr>
        <w:t>6</w:t>
      </w:r>
      <w:r w:rsidR="00EB7518" w:rsidRPr="00F64F97">
        <w:rPr>
          <w:rFonts w:eastAsiaTheme="minorEastAsia" w:cstheme="minorHAnsi"/>
        </w:rPr>
        <w:t>)-(</w:t>
      </w:r>
      <w:proofErr w:type="gramEnd"/>
      <w:r w:rsidR="00C8397B">
        <w:rPr>
          <w:rFonts w:eastAsiaTheme="minorEastAsia" w:cstheme="minorHAnsi"/>
        </w:rPr>
        <w:t>21</w:t>
      </w:r>
      <w:r w:rsidR="00EB7518" w:rsidRPr="00F64F97">
        <w:rPr>
          <w:rFonts w:eastAsiaTheme="minorEastAsia" w:cstheme="minorHAnsi"/>
        </w:rPr>
        <w:t>)</w:t>
      </w:r>
      <w:r w:rsidR="008F4BA8" w:rsidRPr="00F64F97">
        <w:rPr>
          <w:rFonts w:eastAsiaTheme="minorEastAsia" w:cstheme="minorHAnsi"/>
        </w:rPr>
        <w:t xml:space="preserve"> </w:t>
      </w:r>
      <w:r w:rsidR="008534FA" w:rsidRPr="00F64F97">
        <w:rPr>
          <w:rFonts w:eastAsiaTheme="minorEastAsia" w:cstheme="minorHAnsi"/>
          <w:szCs w:val="24"/>
        </w:rPr>
        <w:t>plus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115"/>
        <w:gridCol w:w="655"/>
      </w:tblGrid>
      <w:tr w:rsidR="000E6E1C" w:rsidRPr="00F64F97" w14:paraId="174CF6BD" w14:textId="77777777" w:rsidTr="00DC291F">
        <w:tc>
          <w:tcPr>
            <w:tcW w:w="2452" w:type="pct"/>
            <w:vAlign w:val="center"/>
          </w:tcPr>
          <w:p w14:paraId="45ECF68C" w14:textId="615F4C4E" w:rsidR="000E6E1C" w:rsidRPr="00F64F97" w:rsidRDefault="00AF2C0E" w:rsidP="000E6E1C">
            <w:pPr>
              <w:spacing w:after="120"/>
              <w:rPr>
                <w:szCs w:val="24"/>
              </w:rPr>
            </w:pPr>
            <m:oMathPara>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A</m:t>
                            </m:r>
                          </m:e>
                        </m:acc>
                      </m:e>
                      <m:sub>
                        <m:r>
                          <m:rPr>
                            <m:nor/>
                          </m:rPr>
                          <w:rPr>
                            <w:rFonts w:ascii="Cambria Math" w:eastAsiaTheme="minorEastAsia" w:hAnsi="Cambria Math" w:cstheme="minorHAnsi"/>
                            <w:szCs w:val="24"/>
                          </w:rPr>
                          <m:t>T</m:t>
                        </m:r>
                      </m:sub>
                    </m:sSub>
                  </m:num>
                  <m:den>
                    <m:r>
                      <w:rPr>
                        <w:rFonts w:ascii="Cambria Math" w:eastAsiaTheme="minorEastAsia" w:hAnsi="Cambria Math" w:cstheme="minorHAnsi"/>
                        <w:szCs w:val="24"/>
                      </w:rPr>
                      <m:t>d</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t</m:t>
                        </m:r>
                      </m:e>
                    </m:acc>
                  </m:den>
                </m:f>
                <m:r>
                  <w:rPr>
                    <w:rFonts w:ascii="Cambria Math" w:eastAsiaTheme="minorEastAsia" w:hAnsi="Cambria Math" w:cstheme="minorHAnsi"/>
                    <w:szCs w:val="24"/>
                  </w:rPr>
                  <m:t>=</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δ</m:t>
                    </m:r>
                  </m:e>
                </m:acc>
                <m:d>
                  <m:dPr>
                    <m:begChr m:val="["/>
                    <m:endChr m:val="]"/>
                    <m:ctrlPr>
                      <w:rPr>
                        <w:rFonts w:ascii="Cambria Math" w:eastAsiaTheme="minorEastAsia" w:hAnsi="Cambria Math" w:cstheme="minorHAnsi"/>
                        <w:i/>
                        <w:szCs w:val="24"/>
                      </w:rPr>
                    </m:ctrlPr>
                  </m:dPr>
                  <m:e>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A</m:t>
                            </m:r>
                          </m:e>
                        </m:acc>
                      </m:e>
                      <m:sub>
                        <m:r>
                          <m:rPr>
                            <m:sty m:val="p"/>
                          </m:rPr>
                          <w:rPr>
                            <w:rFonts w:ascii="Cambria Math" w:eastAsiaTheme="minorEastAsia" w:hAnsi="Cambria Math" w:cstheme="minorHAnsi"/>
                            <w:szCs w:val="24"/>
                          </w:rPr>
                          <m:t>MAX</m:t>
                        </m:r>
                      </m:sub>
                    </m:sSub>
                    <m:f>
                      <m:fPr>
                        <m:ctrlPr>
                          <w:rPr>
                            <w:rFonts w:ascii="Cambria Math" w:eastAsiaTheme="minorEastAsia" w:hAnsi="Cambria Math" w:cstheme="minorHAnsi"/>
                            <w:i/>
                            <w:szCs w:val="24"/>
                          </w:rPr>
                        </m:ctrlPr>
                      </m:fPr>
                      <m:num>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V</m:t>
                            </m:r>
                          </m:sub>
                        </m:sSub>
                      </m:num>
                      <m:den>
                        <m:acc>
                          <m:accPr>
                            <m:ctrlPr>
                              <w:rPr>
                                <w:rFonts w:ascii="Cambria Math" w:eastAsiaTheme="minorEastAsia" w:hAnsi="Cambria Math" w:cstheme="minorHAnsi"/>
                                <w:i/>
                                <w:szCs w:val="24"/>
                              </w:rPr>
                            </m:ctrlPr>
                          </m:accPr>
                          <m:e>
                            <m:r>
                              <w:rPr>
                                <w:rFonts w:ascii="Cambria Math" w:eastAsiaTheme="minorEastAsia" w:hAnsi="Cambria Math" w:cstheme="minorHAnsi"/>
                                <w:szCs w:val="24"/>
                              </w:rPr>
                              <m:t>V</m:t>
                            </m:r>
                          </m:e>
                        </m:acc>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V</m:t>
                            </m:r>
                          </m:sub>
                        </m:sSub>
                      </m:den>
                    </m:f>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A</m:t>
                            </m:r>
                          </m:e>
                        </m:acc>
                      </m:e>
                      <m:sub>
                        <m:r>
                          <m:rPr>
                            <m:nor/>
                          </m:rPr>
                          <w:rPr>
                            <w:rFonts w:ascii="Cambria Math" w:eastAsiaTheme="minorEastAsia" w:hAnsi="Cambria Math" w:cstheme="minorHAnsi"/>
                            <w:szCs w:val="24"/>
                          </w:rPr>
                          <m:t>T</m:t>
                        </m:r>
                      </m:sub>
                    </m:sSub>
                  </m:e>
                </m:d>
              </m:oMath>
            </m:oMathPara>
          </w:p>
        </w:tc>
        <w:tc>
          <w:tcPr>
            <w:tcW w:w="2198" w:type="pct"/>
            <w:vAlign w:val="center"/>
          </w:tcPr>
          <w:p w14:paraId="2EBB4030" w14:textId="05E7AC09" w:rsidR="000E6E1C" w:rsidRPr="00F64F97" w:rsidRDefault="00AF2C0E" w:rsidP="00ED06F8">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A</m:t>
                        </m:r>
                      </m:e>
                      <m:sub>
                        <m:r>
                          <m:rPr>
                            <m:nor/>
                          </m:rPr>
                          <w:rPr>
                            <w:rFonts w:ascii="Cambria Math" w:eastAsiaTheme="minorEastAsia" w:hAnsi="Cambria Math" w:cstheme="minorHAnsi"/>
                            <w:szCs w:val="24"/>
                          </w:rPr>
                          <m:t>T</m:t>
                        </m:r>
                      </m:sub>
                    </m:sSub>
                  </m:num>
                  <m:den>
                    <m:r>
                      <w:rPr>
                        <w:rFonts w:ascii="Cambria Math" w:eastAsiaTheme="minorEastAsia" w:hAnsi="Cambria Math" w:cstheme="minorHAnsi"/>
                        <w:szCs w:val="24"/>
                      </w:rPr>
                      <m:t>dt</m:t>
                    </m:r>
                  </m:den>
                </m:f>
                <m:r>
                  <w:rPr>
                    <w:rFonts w:ascii="Cambria Math" w:eastAsiaTheme="minorEastAsia" w:hAnsi="Cambria Math" w:cstheme="minorHAnsi"/>
                    <w:szCs w:val="24"/>
                  </w:rPr>
                  <m:t>=δ</m:t>
                </m:r>
                <m:d>
                  <m:dPr>
                    <m:begChr m:val="["/>
                    <m:endChr m:val="]"/>
                    <m:ctrlPr>
                      <w:rPr>
                        <w:rFonts w:ascii="Cambria Math" w:eastAsiaTheme="minorEastAsia" w:hAnsi="Cambria Math" w:cstheme="minorHAnsi"/>
                        <w:i/>
                        <w:szCs w:val="24"/>
                      </w:rPr>
                    </m:ctrlPr>
                  </m:dPr>
                  <m:e>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A</m:t>
                        </m:r>
                      </m:e>
                      <m:sub>
                        <m:r>
                          <m:rPr>
                            <m:sty m:val="p"/>
                          </m:rPr>
                          <w:rPr>
                            <w:rFonts w:ascii="Cambria Math" w:eastAsiaTheme="minorEastAsia" w:hAnsi="Cambria Math" w:cstheme="minorHAnsi"/>
                            <w:szCs w:val="24"/>
                          </w:rPr>
                          <m:t>MAX</m:t>
                        </m:r>
                      </m:sub>
                    </m:sSub>
                    <m:f>
                      <m:fPr>
                        <m:ctrlPr>
                          <w:rPr>
                            <w:rFonts w:ascii="Cambria Math" w:eastAsiaTheme="minorEastAsia" w:hAnsi="Cambria Math" w:cstheme="minorHAnsi"/>
                            <w:i/>
                            <w:szCs w:val="24"/>
                          </w:rPr>
                        </m:ctrlPr>
                      </m:fPr>
                      <m:num>
                        <m:r>
                          <w:rPr>
                            <w:rFonts w:ascii="Cambria Math" w:eastAsiaTheme="minorEastAsia" w:hAnsi="Cambria Math" w:cstheme="minorHAnsi"/>
                            <w:szCs w:val="24"/>
                          </w:rPr>
                          <m:t>1</m:t>
                        </m:r>
                      </m:num>
                      <m:den>
                        <m:r>
                          <w:rPr>
                            <w:rFonts w:ascii="Cambria Math" w:eastAsiaTheme="minorEastAsia" w:hAnsi="Cambria Math" w:cstheme="minorHAnsi"/>
                            <w:szCs w:val="24"/>
                          </w:rPr>
                          <m:t>V+1</m:t>
                        </m:r>
                      </m:den>
                    </m:f>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A</m:t>
                        </m:r>
                      </m:e>
                      <m:sub>
                        <m:r>
                          <m:rPr>
                            <m:nor/>
                          </m:rPr>
                          <w:rPr>
                            <w:rFonts w:ascii="Cambria Math" w:eastAsiaTheme="minorEastAsia" w:hAnsi="Cambria Math" w:cstheme="minorHAnsi"/>
                            <w:szCs w:val="24"/>
                          </w:rPr>
                          <m:t>T</m:t>
                        </m:r>
                      </m:sub>
                    </m:sSub>
                  </m:e>
                </m:d>
              </m:oMath>
            </m:oMathPara>
          </w:p>
        </w:tc>
        <w:tc>
          <w:tcPr>
            <w:tcW w:w="350" w:type="pct"/>
            <w:vAlign w:val="center"/>
          </w:tcPr>
          <w:p w14:paraId="609A376B" w14:textId="514AB1B1" w:rsidR="000E6E1C" w:rsidRPr="00F64F97" w:rsidRDefault="000E6E1C" w:rsidP="000772DB">
            <w:pPr>
              <w:spacing w:after="120"/>
              <w:ind w:right="-109"/>
              <w:jc w:val="right"/>
              <w:rPr>
                <w:szCs w:val="24"/>
              </w:rPr>
            </w:pPr>
            <w:r w:rsidRPr="00F64F97">
              <w:rPr>
                <w:szCs w:val="24"/>
              </w:rPr>
              <w:t>(</w:t>
            </w:r>
            <w:r>
              <w:rPr>
                <w:szCs w:val="24"/>
              </w:rPr>
              <w:t>2</w:t>
            </w:r>
            <w:r w:rsidR="000772DB">
              <w:rPr>
                <w:szCs w:val="24"/>
              </w:rPr>
              <w:t>2</w:t>
            </w:r>
            <w:r w:rsidRPr="00F64F97">
              <w:rPr>
                <w:szCs w:val="24"/>
              </w:rPr>
              <w:t>)</w:t>
            </w:r>
          </w:p>
        </w:tc>
      </w:tr>
      <w:tr w:rsidR="000E6E1C" w:rsidRPr="00F64F97" w14:paraId="44C163E6" w14:textId="77777777" w:rsidTr="00DC291F">
        <w:tc>
          <w:tcPr>
            <w:tcW w:w="2452" w:type="pct"/>
            <w:vAlign w:val="center"/>
          </w:tcPr>
          <w:p w14:paraId="5D560452" w14:textId="2FFDA5C2" w:rsidR="000E6E1C" w:rsidRPr="00F64F97" w:rsidRDefault="00AF2C0E" w:rsidP="000E6E1C">
            <w:pPr>
              <w:spacing w:after="120"/>
              <w:rPr>
                <w:szCs w:val="24"/>
              </w:rPr>
            </w:pPr>
            <m:oMathPara>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V</m:t>
                        </m:r>
                      </m:e>
                    </m:acc>
                  </m:num>
                  <m:den>
                    <m:r>
                      <w:rPr>
                        <w:rFonts w:ascii="Cambria Math" w:eastAsiaTheme="minorEastAsia" w:hAnsi="Cambria Math" w:cstheme="minorHAnsi"/>
                        <w:szCs w:val="24"/>
                      </w:rPr>
                      <m:t>d</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t</m:t>
                        </m:r>
                      </m:e>
                    </m:acc>
                  </m:den>
                </m:f>
                <m:r>
                  <w:rPr>
                    <w:rFonts w:ascii="Cambria Math" w:eastAsiaTheme="minorEastAsia" w:hAnsi="Cambria Math" w:cstheme="minorHAnsi"/>
                    <w:szCs w:val="24"/>
                  </w:rPr>
                  <m:t>=</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δ</m:t>
                    </m:r>
                  </m:e>
                </m:acc>
                <m:d>
                  <m:dPr>
                    <m:begChr m:val="["/>
                    <m:endChr m:val="]"/>
                    <m:ctrlPr>
                      <w:rPr>
                        <w:rFonts w:ascii="Cambria Math" w:eastAsiaTheme="minorEastAsia" w:hAnsi="Cambria Math" w:cstheme="minorHAnsi"/>
                        <w:i/>
                        <w:szCs w:val="24"/>
                      </w:rPr>
                    </m:ctrlPr>
                  </m:dPr>
                  <m:e>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V</m:t>
                            </m:r>
                          </m:e>
                        </m:acc>
                      </m:e>
                      <m:sub>
                        <m:r>
                          <m:rPr>
                            <m:sty m:val="p"/>
                          </m:rPr>
                          <w:rPr>
                            <w:rFonts w:ascii="Cambria Math" w:eastAsiaTheme="minorEastAsia" w:hAnsi="Cambria Math" w:cstheme="minorHAnsi"/>
                            <w:szCs w:val="24"/>
                          </w:rPr>
                          <m:t>MAX</m:t>
                        </m:r>
                      </m:sub>
                    </m:sSub>
                    <m:r>
                      <w:rPr>
                        <w:rFonts w:ascii="Cambria Math" w:eastAsiaTheme="minorEastAsia" w:hAnsi="Cambria Math" w:cstheme="minorHAnsi"/>
                      </w:rPr>
                      <m:t>F(</m:t>
                    </m:r>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A</m:t>
                            </m:r>
                          </m:e>
                        </m:acc>
                      </m:e>
                      <m:sub>
                        <m:r>
                          <m:rPr>
                            <m:nor/>
                          </m:rPr>
                          <w:rPr>
                            <w:rFonts w:ascii="Cambria Math" w:eastAsiaTheme="minorEastAsia" w:hAnsi="Cambria Math" w:cstheme="minorHAnsi"/>
                          </w:rPr>
                          <m:t>free</m:t>
                        </m:r>
                      </m:sub>
                    </m:sSub>
                    <m:r>
                      <w:rPr>
                        <w:rFonts w:ascii="Cambria Math" w:eastAsiaTheme="minorEastAsia" w:hAnsi="Cambria Math" w:cstheme="minorHAnsi"/>
                      </w:rPr>
                      <m:t>)</m:t>
                    </m:r>
                    <m:r>
                      <w:rPr>
                        <w:rFonts w:ascii="Cambria Math" w:eastAsiaTheme="minorEastAsia" w:hAnsi="Cambria Math" w:cstheme="minorHAnsi"/>
                        <w:szCs w:val="24"/>
                      </w:rPr>
                      <m:t>-</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V</m:t>
                        </m:r>
                      </m:e>
                    </m:acc>
                  </m:e>
                </m:d>
              </m:oMath>
            </m:oMathPara>
          </w:p>
        </w:tc>
        <w:tc>
          <w:tcPr>
            <w:tcW w:w="2198" w:type="pct"/>
            <w:vAlign w:val="center"/>
          </w:tcPr>
          <w:p w14:paraId="47F0A51E" w14:textId="55C9EA16" w:rsidR="000E6E1C" w:rsidRPr="00F64F97" w:rsidRDefault="00AF2C0E" w:rsidP="000E6E1C">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dV</m:t>
                    </m:r>
                  </m:num>
                  <m:den>
                    <m:r>
                      <w:rPr>
                        <w:rFonts w:ascii="Cambria Math" w:eastAsiaTheme="minorEastAsia" w:hAnsi="Cambria Math" w:cstheme="minorHAnsi"/>
                        <w:szCs w:val="24"/>
                      </w:rPr>
                      <m:t>dt</m:t>
                    </m:r>
                  </m:den>
                </m:f>
                <m:r>
                  <w:rPr>
                    <w:rFonts w:ascii="Cambria Math" w:eastAsiaTheme="minorEastAsia" w:hAnsi="Cambria Math" w:cstheme="minorHAnsi"/>
                    <w:szCs w:val="24"/>
                  </w:rPr>
                  <m:t>=δ</m:t>
                </m:r>
                <m:d>
                  <m:dPr>
                    <m:begChr m:val="["/>
                    <m:endChr m:val="]"/>
                    <m:ctrlPr>
                      <w:rPr>
                        <w:rFonts w:ascii="Cambria Math" w:eastAsiaTheme="minorEastAsia" w:hAnsi="Cambria Math" w:cstheme="minorHAnsi"/>
                        <w:i/>
                        <w:szCs w:val="24"/>
                      </w:rPr>
                    </m:ctrlPr>
                  </m:dPr>
                  <m:e>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V</m:t>
                        </m:r>
                      </m:e>
                      <m:sub>
                        <m:r>
                          <m:rPr>
                            <m:sty m:val="p"/>
                          </m:rPr>
                          <w:rPr>
                            <w:rFonts w:ascii="Cambria Math" w:eastAsiaTheme="minorEastAsia" w:hAnsi="Cambria Math" w:cstheme="minorHAnsi"/>
                            <w:szCs w:val="24"/>
                          </w:rPr>
                          <m:t>MAX</m:t>
                        </m:r>
                      </m:sub>
                    </m:sSub>
                    <m:r>
                      <w:rPr>
                        <w:rFonts w:ascii="Cambria Math" w:eastAsiaTheme="minorEastAsia" w:hAnsi="Cambria Math" w:cstheme="minorHAnsi"/>
                      </w:rPr>
                      <m:t>F(</m:t>
                    </m:r>
                    <m:sSub>
                      <m:sSubPr>
                        <m:ctrlPr>
                          <w:rPr>
                            <w:rFonts w:ascii="Cambria Math" w:eastAsiaTheme="minorEastAsia" w:hAnsi="Cambria Math" w:cstheme="minorHAnsi"/>
                            <w:i/>
                          </w:rPr>
                        </m:ctrlPr>
                      </m:sSubPr>
                      <m:e>
                        <m:r>
                          <w:rPr>
                            <w:rFonts w:ascii="Cambria Math" w:eastAsiaTheme="minorEastAsia" w:hAnsi="Cambria Math" w:cstheme="minorHAnsi"/>
                          </w:rPr>
                          <m:t>A</m:t>
                        </m:r>
                      </m:e>
                      <m:sub>
                        <m:r>
                          <m:rPr>
                            <m:nor/>
                          </m:rPr>
                          <w:rPr>
                            <w:rFonts w:ascii="Cambria Math" w:eastAsiaTheme="minorEastAsia" w:hAnsi="Cambria Math" w:cstheme="minorHAnsi"/>
                          </w:rPr>
                          <m:t>free</m:t>
                        </m:r>
                      </m:sub>
                    </m:sSub>
                    <m:r>
                      <w:rPr>
                        <w:rFonts w:ascii="Cambria Math" w:eastAsiaTheme="minorEastAsia" w:hAnsi="Cambria Math" w:cstheme="minorHAnsi"/>
                      </w:rPr>
                      <m:t>)</m:t>
                    </m:r>
                    <m:r>
                      <w:rPr>
                        <w:rFonts w:ascii="Cambria Math" w:eastAsiaTheme="minorEastAsia" w:hAnsi="Cambria Math" w:cstheme="minorHAnsi"/>
                        <w:szCs w:val="24"/>
                      </w:rPr>
                      <m:t>-V</m:t>
                    </m:r>
                  </m:e>
                </m:d>
              </m:oMath>
            </m:oMathPara>
          </w:p>
        </w:tc>
        <w:tc>
          <w:tcPr>
            <w:tcW w:w="350" w:type="pct"/>
            <w:vAlign w:val="center"/>
          </w:tcPr>
          <w:p w14:paraId="75FB4CE2" w14:textId="577B0F91" w:rsidR="000E6E1C" w:rsidRPr="00F64F97" w:rsidRDefault="000E6E1C" w:rsidP="000772DB">
            <w:pPr>
              <w:spacing w:after="120"/>
              <w:ind w:right="-109"/>
              <w:jc w:val="right"/>
              <w:rPr>
                <w:szCs w:val="24"/>
              </w:rPr>
            </w:pPr>
            <w:r w:rsidRPr="00F64F97">
              <w:rPr>
                <w:szCs w:val="24"/>
              </w:rPr>
              <w:t>(</w:t>
            </w:r>
            <w:r>
              <w:rPr>
                <w:szCs w:val="24"/>
              </w:rPr>
              <w:t>2</w:t>
            </w:r>
            <w:r w:rsidR="000772DB">
              <w:rPr>
                <w:szCs w:val="24"/>
              </w:rPr>
              <w:t>3</w:t>
            </w:r>
            <w:r w:rsidRPr="00F64F97">
              <w:rPr>
                <w:szCs w:val="24"/>
              </w:rPr>
              <w:t>)</w:t>
            </w:r>
          </w:p>
        </w:tc>
      </w:tr>
    </w:tbl>
    <w:p w14:paraId="6BF402FD" w14:textId="52BE9F93" w:rsidR="00452A98" w:rsidRPr="00793944" w:rsidRDefault="00793944" w:rsidP="00626F7A">
      <w:pPr>
        <w:spacing w:after="120"/>
        <w:jc w:val="both"/>
        <w:rPr>
          <w:szCs w:val="24"/>
        </w:rPr>
      </w:pPr>
      <w:r>
        <w:rPr>
          <w:rFonts w:cstheme="minorHAnsi"/>
          <w:szCs w:val="24"/>
        </w:rPr>
        <w:t xml:space="preserve">The dimensional equations on the left-hand-side are cast into dimensionless form with the same definitions used in </w:t>
      </w:r>
      <w:proofErr w:type="spellStart"/>
      <w:r>
        <w:rPr>
          <w:rFonts w:cstheme="minorHAnsi"/>
          <w:szCs w:val="24"/>
        </w:rPr>
        <w:t>Eqs</w:t>
      </w:r>
      <w:proofErr w:type="spellEnd"/>
      <w:r>
        <w:rPr>
          <w:rFonts w:cstheme="minorHAnsi"/>
          <w:szCs w:val="24"/>
        </w:rPr>
        <w:t xml:space="preserve">. (1)-(4), plus </w:t>
      </w:r>
      <m:oMath>
        <m:r>
          <w:rPr>
            <w:rFonts w:ascii="Cambria Math" w:hAnsi="Cambria Math" w:cstheme="minorHAnsi"/>
            <w:szCs w:val="24"/>
          </w:rPr>
          <m:t>δ=</m:t>
        </m:r>
        <m:f>
          <m:fPr>
            <m:ctrlPr>
              <w:rPr>
                <w:rFonts w:ascii="Cambria Math" w:hAnsi="Cambria Math" w:cstheme="minorHAnsi"/>
                <w:i/>
                <w:szCs w:val="24"/>
              </w:rPr>
            </m:ctrlPr>
          </m:fPr>
          <m:num>
            <m:acc>
              <m:accPr>
                <m:ctrlPr>
                  <w:rPr>
                    <w:rFonts w:ascii="Cambria Math" w:hAnsi="Cambria Math" w:cstheme="minorHAnsi"/>
                    <w:i/>
                    <w:szCs w:val="24"/>
                  </w:rPr>
                </m:ctrlPr>
              </m:accPr>
              <m:e>
                <m:r>
                  <w:rPr>
                    <w:rFonts w:ascii="Cambria Math" w:hAnsi="Cambria Math" w:cstheme="minorHAnsi"/>
                    <w:szCs w:val="24"/>
                  </w:rPr>
                  <m:t>δ</m:t>
                </m:r>
              </m:e>
            </m:acc>
          </m:num>
          <m:den>
            <m:acc>
              <m:accPr>
                <m:ctrlPr>
                  <w:rPr>
                    <w:rFonts w:ascii="Cambria Math" w:hAnsi="Cambria Math" w:cstheme="minorHAnsi"/>
                    <w:i/>
                    <w:szCs w:val="24"/>
                  </w:rPr>
                </m:ctrlPr>
              </m:accPr>
              <m:e>
                <m:r>
                  <w:rPr>
                    <w:rFonts w:ascii="Cambria Math" w:hAnsi="Cambria Math" w:cstheme="minorHAnsi"/>
                    <w:szCs w:val="24"/>
                  </w:rPr>
                  <m:t>β</m:t>
                </m:r>
              </m:e>
            </m:acc>
          </m:den>
        </m:f>
        <m:r>
          <w:rPr>
            <w:rFonts w:ascii="Cambria Math" w:hAnsi="Cambria Math" w:cstheme="minorHAnsi"/>
            <w:szCs w:val="24"/>
          </w:rPr>
          <m:t xml:space="preserve"> , </m:t>
        </m:r>
        <m:sSub>
          <m:sSubPr>
            <m:ctrlPr>
              <w:rPr>
                <w:rFonts w:ascii="Cambria Math" w:hAnsi="Cambria Math" w:cstheme="minorHAnsi"/>
                <w:i/>
                <w:szCs w:val="24"/>
              </w:rPr>
            </m:ctrlPr>
          </m:sSubPr>
          <m:e>
            <m:r>
              <w:rPr>
                <w:rFonts w:ascii="Cambria Math" w:hAnsi="Cambria Math" w:cstheme="minorHAnsi"/>
                <w:szCs w:val="24"/>
              </w:rPr>
              <m:t xml:space="preserve"> A</m:t>
            </m:r>
          </m:e>
          <m:sub>
            <m:r>
              <m:rPr>
                <m:nor/>
              </m:rPr>
              <w:rPr>
                <w:rFonts w:ascii="Cambria Math" w:hAnsi="Cambria Math" w:cstheme="minorHAnsi"/>
                <w:szCs w:val="24"/>
              </w:rPr>
              <m:t>MAX</m:t>
            </m:r>
          </m:sub>
        </m:sSub>
        <m:r>
          <w:rPr>
            <w:rFonts w:ascii="Cambria Math" w:hAnsi="Cambria Math" w:cstheme="minorHAnsi"/>
            <w:szCs w:val="24"/>
          </w:rPr>
          <m:t>=</m:t>
        </m:r>
        <m:f>
          <m:fPr>
            <m:ctrlPr>
              <w:rPr>
                <w:rFonts w:ascii="Cambria Math" w:hAnsi="Cambria Math" w:cstheme="minorHAnsi"/>
                <w:i/>
                <w:szCs w:val="24"/>
              </w:rPr>
            </m:ctrlPr>
          </m:fPr>
          <m:num>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A</m:t>
                    </m:r>
                  </m:e>
                </m:acc>
              </m:e>
              <m:sub>
                <m:r>
                  <m:rPr>
                    <m:nor/>
                  </m:rPr>
                  <w:rPr>
                    <w:rFonts w:ascii="Cambria Math" w:hAnsi="Cambria Math" w:cstheme="minorHAnsi"/>
                    <w:szCs w:val="24"/>
                  </w:rPr>
                  <m:t>MAX</m:t>
                </m:r>
              </m:sub>
            </m:sSub>
          </m:num>
          <m:den>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den>
        </m:f>
        <m:r>
          <w:rPr>
            <w:rFonts w:ascii="Cambria Math" w:hAnsi="Cambria Math" w:cstheme="minorHAnsi"/>
            <w:szCs w:val="24"/>
          </w:rPr>
          <m:t xml:space="preserve"> , V=</m:t>
        </m:r>
        <m:f>
          <m:fPr>
            <m:ctrlPr>
              <w:rPr>
                <w:rFonts w:ascii="Cambria Math" w:hAnsi="Cambria Math" w:cstheme="minorHAnsi"/>
                <w:i/>
                <w:szCs w:val="24"/>
              </w:rPr>
            </m:ctrlPr>
          </m:fPr>
          <m:num>
            <m:acc>
              <m:accPr>
                <m:ctrlPr>
                  <w:rPr>
                    <w:rFonts w:ascii="Cambria Math" w:hAnsi="Cambria Math" w:cstheme="minorHAnsi"/>
                    <w:i/>
                    <w:szCs w:val="24"/>
                  </w:rPr>
                </m:ctrlPr>
              </m:accPr>
              <m:e>
                <m:r>
                  <w:rPr>
                    <w:rFonts w:ascii="Cambria Math" w:hAnsi="Cambria Math" w:cstheme="minorHAnsi"/>
                    <w:szCs w:val="24"/>
                  </w:rPr>
                  <m:t>V</m:t>
                </m:r>
              </m:e>
            </m:acc>
          </m:num>
          <m:den>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V</m:t>
                </m:r>
              </m:sub>
            </m:sSub>
          </m:den>
        </m:f>
        <m:r>
          <w:rPr>
            <w:rFonts w:ascii="Cambria Math" w:hAnsi="Cambria Math" w:cstheme="minorHAnsi"/>
            <w:szCs w:val="24"/>
          </w:rPr>
          <m:t xml:space="preserve"> ,  </m:t>
        </m:r>
        <m:sSub>
          <m:sSubPr>
            <m:ctrlPr>
              <w:rPr>
                <w:rFonts w:ascii="Cambria Math" w:hAnsi="Cambria Math" w:cstheme="minorHAnsi"/>
                <w:i/>
                <w:szCs w:val="24"/>
              </w:rPr>
            </m:ctrlPr>
          </m:sSubPr>
          <m:e>
            <m:r>
              <w:rPr>
                <w:rFonts w:ascii="Cambria Math" w:hAnsi="Cambria Math" w:cstheme="minorHAnsi"/>
                <w:szCs w:val="24"/>
              </w:rPr>
              <m:t>V</m:t>
            </m:r>
          </m:e>
          <m:sub>
            <m:r>
              <m:rPr>
                <m:nor/>
              </m:rPr>
              <w:rPr>
                <w:rFonts w:ascii="Cambria Math" w:hAnsi="Cambria Math" w:cstheme="minorHAnsi"/>
                <w:szCs w:val="24"/>
              </w:rPr>
              <m:t>MAX</m:t>
            </m:r>
          </m:sub>
        </m:sSub>
        <m:r>
          <w:rPr>
            <w:rFonts w:ascii="Cambria Math" w:hAnsi="Cambria Math" w:cstheme="minorHAnsi"/>
            <w:szCs w:val="24"/>
          </w:rPr>
          <m:t>=</m:t>
        </m:r>
        <m:f>
          <m:fPr>
            <m:ctrlPr>
              <w:rPr>
                <w:rFonts w:ascii="Cambria Math" w:hAnsi="Cambria Math" w:cstheme="minorHAnsi"/>
                <w:i/>
                <w:szCs w:val="24"/>
              </w:rPr>
            </m:ctrlPr>
          </m:fPr>
          <m:num>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V</m:t>
                    </m:r>
                  </m:e>
                </m:acc>
              </m:e>
              <m:sub>
                <m:r>
                  <m:rPr>
                    <m:nor/>
                  </m:rPr>
                  <w:rPr>
                    <w:rFonts w:ascii="Cambria Math" w:hAnsi="Cambria Math" w:cstheme="minorHAnsi"/>
                    <w:szCs w:val="24"/>
                  </w:rPr>
                  <m:t>MAX</m:t>
                </m:r>
              </m:sub>
            </m:sSub>
          </m:num>
          <m:den>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V</m:t>
                </m:r>
              </m:sub>
            </m:sSub>
          </m:den>
        </m:f>
        <m:r>
          <w:rPr>
            <w:rFonts w:ascii="Cambria Math" w:hAnsi="Cambria Math" w:cstheme="minorHAnsi"/>
            <w:szCs w:val="24"/>
          </w:rPr>
          <m:t xml:space="preserve">  .</m:t>
        </m:r>
      </m:oMath>
      <w:r w:rsidR="00751DAC">
        <w:rPr>
          <w:rFonts w:cstheme="minorHAnsi"/>
          <w:szCs w:val="24"/>
        </w:rPr>
        <w:t xml:space="preserve"> </w:t>
      </w:r>
    </w:p>
    <w:p w14:paraId="3676E24A" w14:textId="394088F7" w:rsidR="00037941" w:rsidRDefault="00E24687" w:rsidP="008F54E5">
      <w:pPr>
        <w:spacing w:after="120"/>
        <w:jc w:val="both"/>
        <w:rPr>
          <w:rFonts w:cstheme="minorHAnsi"/>
          <w:szCs w:val="24"/>
        </w:rPr>
      </w:pPr>
      <w:r>
        <w:rPr>
          <w:szCs w:val="24"/>
          <w:highlight w:val="yellow"/>
        </w:rPr>
        <w:t>T</w:t>
      </w:r>
      <w:r w:rsidR="00ED06F8">
        <w:rPr>
          <w:szCs w:val="24"/>
          <w:highlight w:val="yellow"/>
        </w:rPr>
        <w:t>o</w:t>
      </w:r>
      <w:r w:rsidR="00DC291F" w:rsidRPr="00DC291F">
        <w:rPr>
          <w:szCs w:val="24"/>
          <w:highlight w:val="yellow"/>
        </w:rPr>
        <w:t xml:space="preserve"> compare NNF</w:t>
      </w:r>
      <w:r>
        <w:rPr>
          <w:szCs w:val="24"/>
          <w:highlight w:val="yellow"/>
        </w:rPr>
        <w:t xml:space="preserve"> to</w:t>
      </w:r>
      <w:r w:rsidR="00DC291F" w:rsidRPr="00DC291F">
        <w:rPr>
          <w:szCs w:val="24"/>
          <w:highlight w:val="yellow"/>
        </w:rPr>
        <w:t xml:space="preserve"> </w:t>
      </w:r>
      <w:r w:rsidR="00C76B7E">
        <w:rPr>
          <w:szCs w:val="24"/>
          <w:highlight w:val="yellow"/>
        </w:rPr>
        <w:t>SNF, we must adopt some constraints on the new parameters</w:t>
      </w:r>
      <w:r w:rsidR="00DC291F" w:rsidRPr="00DC291F">
        <w:rPr>
          <w:szCs w:val="24"/>
          <w:highlight w:val="yellow"/>
        </w:rPr>
        <w:t>.</w:t>
      </w:r>
      <w:r w:rsidR="00C76B7E">
        <w:rPr>
          <w:szCs w:val="24"/>
        </w:rPr>
        <w:t xml:space="preserve"> </w:t>
      </w:r>
      <w:r w:rsidR="002F4949">
        <w:rPr>
          <w:szCs w:val="24"/>
        </w:rPr>
        <w:t>First of all, from Narumi et al. [REF], we</w:t>
      </w:r>
      <w:r w:rsidR="00443848">
        <w:rPr>
          <w:szCs w:val="24"/>
        </w:rPr>
        <w:t xml:space="preserve"> find that the maximum number</w:t>
      </w:r>
      <w:r w:rsidR="002F4949">
        <w:rPr>
          <w:szCs w:val="24"/>
        </w:rPr>
        <w:t xml:space="preserve"> of REV-ERB </w:t>
      </w:r>
      <w:r w:rsidR="00443848">
        <w:rPr>
          <w:szCs w:val="24"/>
        </w:rPr>
        <w:t xml:space="preserve">molecules </w:t>
      </w:r>
      <w:r w:rsidR="002F4949">
        <w:rPr>
          <w:szCs w:val="24"/>
        </w:rPr>
        <w:t xml:space="preserve">during the circadian rhythm in mouse cells (???) is 50,000. If all molecules are confined to a nucleus of 500 </w:t>
      </w:r>
      <w:proofErr w:type="spellStart"/>
      <w:r w:rsidR="002F4949">
        <w:rPr>
          <w:szCs w:val="24"/>
        </w:rPr>
        <w:t>fL</w:t>
      </w:r>
      <w:proofErr w:type="spellEnd"/>
      <w:r w:rsidR="002F4949">
        <w:rPr>
          <w:szCs w:val="24"/>
        </w:rPr>
        <w:t xml:space="preserve">, then </w:t>
      </w:r>
      <m:oMath>
        <m:f>
          <m:fPr>
            <m:ctrlPr>
              <w:rPr>
                <w:rFonts w:ascii="Cambria Math" w:hAnsi="Cambria Math"/>
                <w:i/>
                <w:szCs w:val="24"/>
              </w:rPr>
            </m:ctrlPr>
          </m:fPr>
          <m:num>
            <m:r>
              <w:rPr>
                <w:rFonts w:ascii="Cambria Math" w:hAnsi="Cambria Math"/>
                <w:szCs w:val="24"/>
              </w:rPr>
              <m:t xml:space="preserve">50,000 </m:t>
            </m:r>
            <m:r>
              <m:rPr>
                <m:nor/>
              </m:rPr>
              <w:rPr>
                <w:rFonts w:ascii="Cambria Math" w:hAnsi="Cambria Math"/>
                <w:szCs w:val="24"/>
              </w:rPr>
              <m:t>molec</m:t>
            </m:r>
          </m:num>
          <m:den>
            <m:r>
              <w:rPr>
                <w:rFonts w:ascii="Cambria Math" w:hAnsi="Cambria Math"/>
                <w:szCs w:val="24"/>
              </w:rPr>
              <m:t xml:space="preserve">500 </m:t>
            </m:r>
            <m:r>
              <m:rPr>
                <m:nor/>
              </m:rPr>
              <w:rPr>
                <w:rFonts w:ascii="Cambria Math" w:hAnsi="Cambria Math"/>
                <w:szCs w:val="24"/>
              </w:rPr>
              <m:t>fL</m:t>
            </m:r>
          </m:den>
        </m:f>
        <m:r>
          <w:rPr>
            <w:rFonts w:ascii="Cambria Math" w:hAnsi="Cambria Math"/>
            <w:szCs w:val="24"/>
          </w:rPr>
          <m:t xml:space="preserve">=167 </m:t>
        </m:r>
        <m:r>
          <m:rPr>
            <m:nor/>
          </m:rPr>
          <w:rPr>
            <w:rFonts w:ascii="Cambria Math" w:hAnsi="Cambria Math"/>
            <w:szCs w:val="24"/>
          </w:rPr>
          <m:t>nM</m:t>
        </m:r>
        <m:r>
          <w:rPr>
            <w:rFonts w:ascii="Cambria Math" w:hAnsi="Cambria Math"/>
            <w:szCs w:val="24"/>
          </w:rPr>
          <m:t>=</m:t>
        </m:r>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K</m:t>
                </m:r>
              </m:e>
            </m:acc>
          </m:e>
          <m:sub>
            <m:r>
              <m:rPr>
                <m:nor/>
              </m:rPr>
              <w:rPr>
                <w:rFonts w:ascii="Cambria Math" w:hAnsi="Cambria Math"/>
                <w:szCs w:val="24"/>
              </w:rPr>
              <m:t>V</m:t>
            </m:r>
          </m:sub>
        </m:sSub>
        <m:r>
          <w:rPr>
            <w:rFonts w:ascii="Cambria Math" w:hAnsi="Cambria Math"/>
            <w:szCs w:val="24"/>
          </w:rPr>
          <m:t>∙</m:t>
        </m:r>
        <m:func>
          <m:funcPr>
            <m:ctrlPr>
              <w:rPr>
                <w:rFonts w:ascii="Cambria Math" w:hAnsi="Cambria Math"/>
                <w:i/>
                <w:szCs w:val="24"/>
              </w:rPr>
            </m:ctrlPr>
          </m:funcPr>
          <m:fName>
            <m:limLow>
              <m:limLowPr>
                <m:ctrlPr>
                  <w:rPr>
                    <w:rFonts w:ascii="Cambria Math" w:hAnsi="Cambria Math"/>
                    <w:i/>
                    <w:szCs w:val="24"/>
                  </w:rPr>
                </m:ctrlPr>
              </m:limLowPr>
              <m:e>
                <m:r>
                  <m:rPr>
                    <m:sty m:val="p"/>
                  </m:rPr>
                  <w:rPr>
                    <w:rFonts w:ascii="Cambria Math" w:hAnsi="Cambria Math"/>
                    <w:szCs w:val="24"/>
                  </w:rPr>
                  <m:t>max</m:t>
                </m:r>
              </m:e>
              <m:lim>
                <m:r>
                  <w:rPr>
                    <w:rFonts w:ascii="Cambria Math" w:hAnsi="Cambria Math"/>
                    <w:szCs w:val="24"/>
                  </w:rPr>
                  <m:t>t</m:t>
                </m:r>
              </m:lim>
            </m:limLow>
          </m:fName>
          <m:e>
            <m:r>
              <w:rPr>
                <w:rFonts w:ascii="Cambria Math" w:hAnsi="Cambria Math"/>
                <w:szCs w:val="24"/>
              </w:rPr>
              <m:t>V</m:t>
            </m:r>
            <m:d>
              <m:dPr>
                <m:ctrlPr>
                  <w:rPr>
                    <w:rFonts w:ascii="Cambria Math" w:hAnsi="Cambria Math"/>
                    <w:i/>
                    <w:szCs w:val="24"/>
                  </w:rPr>
                </m:ctrlPr>
              </m:dPr>
              <m:e>
                <m:r>
                  <w:rPr>
                    <w:rFonts w:ascii="Cambria Math" w:hAnsi="Cambria Math"/>
                    <w:szCs w:val="24"/>
                  </w:rPr>
                  <m:t>t</m:t>
                </m:r>
              </m:e>
            </m:d>
            <m:r>
              <m:rPr>
                <m:nor/>
              </m:rPr>
              <w:rPr>
                <w:rFonts w:ascii="Cambria Math" w:hAnsi="Cambria Math"/>
                <w:szCs w:val="24"/>
              </w:rPr>
              <m:t xml:space="preserve"> </m:t>
            </m:r>
          </m:e>
        </m:func>
      </m:oMath>
      <w:r w:rsidR="00D440FC">
        <w:rPr>
          <w:szCs w:val="24"/>
        </w:rPr>
        <w:t xml:space="preserve">. </w:t>
      </w:r>
      <w:r w:rsidR="00B9365C">
        <w:rPr>
          <w:szCs w:val="24"/>
        </w:rPr>
        <w:t xml:space="preserve">For </w:t>
      </w:r>
      <m:oMath>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K</m:t>
                </m:r>
              </m:e>
            </m:acc>
          </m:e>
          <m:sub>
            <m:r>
              <m:rPr>
                <m:nor/>
              </m:rPr>
              <w:rPr>
                <w:rFonts w:ascii="Cambria Math" w:hAnsi="Cambria Math"/>
                <w:szCs w:val="24"/>
              </w:rPr>
              <m:t>V</m:t>
            </m:r>
          </m:sub>
        </m:sSub>
      </m:oMath>
      <w:r w:rsidR="00B9365C">
        <w:rPr>
          <w:szCs w:val="24"/>
        </w:rPr>
        <w:t xml:space="preserve"> to be greater than, say, 10 </w:t>
      </w:r>
      <w:proofErr w:type="spellStart"/>
      <w:r w:rsidR="00B9365C">
        <w:rPr>
          <w:szCs w:val="24"/>
        </w:rPr>
        <w:t>nM</w:t>
      </w:r>
      <w:proofErr w:type="spellEnd"/>
      <w:r w:rsidR="00B9365C">
        <w:rPr>
          <w:szCs w:val="24"/>
        </w:rPr>
        <w:t xml:space="preserve">, we will constrain </w:t>
      </w:r>
      <w:r w:rsidR="00B9365C" w:rsidRPr="00B9365C">
        <w:rPr>
          <w:rFonts w:ascii="Cambria" w:hAnsi="Cambria"/>
          <w:i/>
          <w:szCs w:val="24"/>
        </w:rPr>
        <w:t>V</w:t>
      </w:r>
      <w:r w:rsidR="00B9365C" w:rsidRPr="00B9365C">
        <w:rPr>
          <w:rFonts w:ascii="Cambria" w:hAnsi="Cambria"/>
          <w:szCs w:val="24"/>
          <w:vertAlign w:val="subscript"/>
        </w:rPr>
        <w:t>MAX</w:t>
      </w:r>
      <w:r w:rsidR="00B9365C">
        <w:rPr>
          <w:szCs w:val="24"/>
        </w:rPr>
        <w:t xml:space="preserve"> so that </w:t>
      </w:r>
      <m:oMath>
        <m:func>
          <m:funcPr>
            <m:ctrlPr>
              <w:rPr>
                <w:rFonts w:ascii="Cambria Math" w:hAnsi="Cambria Math"/>
                <w:i/>
                <w:szCs w:val="24"/>
              </w:rPr>
            </m:ctrlPr>
          </m:funcPr>
          <m:fName>
            <m:limLow>
              <m:limLowPr>
                <m:ctrlPr>
                  <w:rPr>
                    <w:rFonts w:ascii="Cambria Math" w:hAnsi="Cambria Math"/>
                    <w:i/>
                    <w:szCs w:val="24"/>
                  </w:rPr>
                </m:ctrlPr>
              </m:limLowPr>
              <m:e>
                <m:r>
                  <m:rPr>
                    <m:sty m:val="p"/>
                  </m:rPr>
                  <w:rPr>
                    <w:rFonts w:ascii="Cambria Math" w:hAnsi="Cambria Math"/>
                    <w:szCs w:val="24"/>
                  </w:rPr>
                  <m:t>max</m:t>
                </m:r>
              </m:e>
              <m:lim/>
            </m:limLow>
          </m:fName>
          <m:e>
            <m:r>
              <w:rPr>
                <w:rFonts w:ascii="Cambria Math" w:hAnsi="Cambria Math"/>
                <w:szCs w:val="24"/>
              </w:rPr>
              <m:t>V</m:t>
            </m:r>
            <m:d>
              <m:dPr>
                <m:ctrlPr>
                  <w:rPr>
                    <w:rFonts w:ascii="Cambria Math" w:hAnsi="Cambria Math"/>
                    <w:i/>
                    <w:szCs w:val="24"/>
                  </w:rPr>
                </m:ctrlPr>
              </m:dPr>
              <m:e>
                <m:r>
                  <w:rPr>
                    <w:rFonts w:ascii="Cambria Math" w:hAnsi="Cambria Math"/>
                    <w:szCs w:val="24"/>
                  </w:rPr>
                  <m:t>t</m:t>
                </m:r>
              </m:e>
            </m:d>
            <m:r>
              <w:rPr>
                <w:rFonts w:ascii="Cambria Math" w:hAnsi="Cambria Math"/>
                <w:szCs w:val="24"/>
              </w:rPr>
              <m:t>&lt;10</m:t>
            </m:r>
          </m:e>
        </m:func>
      </m:oMath>
      <w:r w:rsidR="00B9365C">
        <w:rPr>
          <w:szCs w:val="24"/>
        </w:rPr>
        <w:t xml:space="preserve">. </w:t>
      </w:r>
      <w:r w:rsidR="003643D9">
        <w:rPr>
          <w:szCs w:val="24"/>
        </w:rPr>
        <w:t xml:space="preserve">We continue to insist that the relative amplitude of </w:t>
      </w:r>
      <w:proofErr w:type="spellStart"/>
      <w:r w:rsidR="003643D9" w:rsidRPr="00037941">
        <w:rPr>
          <w:rFonts w:ascii="Times New Roman" w:hAnsi="Times New Roman" w:cs="Times New Roman"/>
          <w:i/>
          <w:szCs w:val="24"/>
        </w:rPr>
        <w:t>P</w:t>
      </w:r>
      <w:r w:rsidR="003643D9" w:rsidRPr="00037941">
        <w:rPr>
          <w:rFonts w:ascii="Times New Roman" w:hAnsi="Times New Roman" w:cs="Times New Roman"/>
          <w:szCs w:val="24"/>
          <w:vertAlign w:val="subscript"/>
        </w:rPr>
        <w:t>tot</w:t>
      </w:r>
      <w:proofErr w:type="spellEnd"/>
      <w:r w:rsidR="003643D9" w:rsidRPr="00037941">
        <w:rPr>
          <w:rFonts w:ascii="Times New Roman" w:hAnsi="Times New Roman" w:cs="Times New Roman"/>
          <w:szCs w:val="24"/>
        </w:rPr>
        <w:t>(</w:t>
      </w:r>
      <w:r w:rsidR="003643D9" w:rsidRPr="00037941">
        <w:rPr>
          <w:rFonts w:ascii="Times New Roman" w:hAnsi="Times New Roman" w:cs="Times New Roman"/>
          <w:i/>
          <w:szCs w:val="24"/>
        </w:rPr>
        <w:t>t</w:t>
      </w:r>
      <w:r w:rsidR="003643D9" w:rsidRPr="00037941">
        <w:rPr>
          <w:rFonts w:ascii="Times New Roman" w:hAnsi="Times New Roman" w:cs="Times New Roman"/>
          <w:szCs w:val="24"/>
        </w:rPr>
        <w:t>)</w:t>
      </w:r>
      <w:r w:rsidR="003643D9">
        <w:rPr>
          <w:szCs w:val="24"/>
        </w:rPr>
        <w:t xml:space="preserve"> </w:t>
      </w:r>
      <w:r w:rsidR="003643D9">
        <w:rPr>
          <w:szCs w:val="24"/>
        </w:rPr>
        <w:lastRenderedPageBreak/>
        <w:t xml:space="preserve">be &gt; 0.5, </w:t>
      </w:r>
      <w:r w:rsidR="00037941">
        <w:rPr>
          <w:szCs w:val="24"/>
        </w:rPr>
        <w:t>and, in</w:t>
      </w:r>
      <w:r w:rsidR="003643D9">
        <w:rPr>
          <w:szCs w:val="24"/>
        </w:rPr>
        <w:t xml:space="preserve"> </w:t>
      </w:r>
      <w:r w:rsidR="004F7AD1">
        <w:rPr>
          <w:szCs w:val="24"/>
        </w:rPr>
        <w:t xml:space="preserve">addition, we constrain </w:t>
      </w:r>
      <w:r w:rsidR="004F7AD1">
        <w:rPr>
          <w:rFonts w:ascii="Cambria" w:hAnsi="Cambria"/>
          <w:i/>
          <w:szCs w:val="24"/>
        </w:rPr>
        <w:t>A</w:t>
      </w:r>
      <w:r w:rsidR="004F7AD1" w:rsidRPr="00B9365C">
        <w:rPr>
          <w:rFonts w:ascii="Cambria" w:hAnsi="Cambria"/>
          <w:szCs w:val="24"/>
          <w:vertAlign w:val="subscript"/>
        </w:rPr>
        <w:t>MAX</w:t>
      </w:r>
      <w:r w:rsidR="004F7AD1">
        <w:rPr>
          <w:rFonts w:ascii="Cambria" w:hAnsi="Cambria"/>
          <w:szCs w:val="24"/>
        </w:rPr>
        <w:t xml:space="preserve"> </w:t>
      </w:r>
      <w:r w:rsidR="004F7AD1" w:rsidRPr="005625C8">
        <w:rPr>
          <w:rFonts w:cstheme="minorHAnsi"/>
          <w:szCs w:val="24"/>
        </w:rPr>
        <w:t>so that</w:t>
      </w:r>
      <w:r w:rsidR="005625C8" w:rsidRPr="005625C8">
        <w:rPr>
          <w:rFonts w:cstheme="minorHAnsi"/>
          <w:szCs w:val="24"/>
        </w:rPr>
        <w:t xml:space="preserve"> the </w:t>
      </w:r>
      <w:r w:rsidR="003643D9">
        <w:rPr>
          <w:rFonts w:cstheme="minorHAnsi"/>
          <w:szCs w:val="24"/>
        </w:rPr>
        <w:t xml:space="preserve">relative amplitude </w:t>
      </w:r>
      <w:r w:rsidR="005625C8" w:rsidRPr="005625C8">
        <w:rPr>
          <w:rFonts w:cstheme="minorHAnsi"/>
          <w:szCs w:val="24"/>
        </w:rPr>
        <w:t>of</w:t>
      </w:r>
      <w:r w:rsidR="005625C8">
        <w:rPr>
          <w:rFonts w:ascii="Cambria" w:hAnsi="Cambria"/>
          <w:szCs w:val="24"/>
        </w:rPr>
        <w:t xml:space="preserve"> </w:t>
      </w:r>
      <w:r w:rsidR="005625C8" w:rsidRPr="00037941">
        <w:rPr>
          <w:rFonts w:ascii="Times New Roman" w:hAnsi="Times New Roman" w:cs="Times New Roman"/>
          <w:i/>
          <w:szCs w:val="24"/>
        </w:rPr>
        <w:t>A</w:t>
      </w:r>
      <w:r w:rsidR="005625C8" w:rsidRPr="00037941">
        <w:rPr>
          <w:rFonts w:ascii="Times New Roman" w:hAnsi="Times New Roman" w:cs="Times New Roman"/>
          <w:szCs w:val="24"/>
        </w:rPr>
        <w:t>(</w:t>
      </w:r>
      <w:r w:rsidR="005625C8" w:rsidRPr="00037941">
        <w:rPr>
          <w:rFonts w:ascii="Times New Roman" w:hAnsi="Times New Roman" w:cs="Times New Roman"/>
          <w:i/>
          <w:szCs w:val="24"/>
        </w:rPr>
        <w:t>t</w:t>
      </w:r>
      <w:r w:rsidR="005625C8" w:rsidRPr="00037941">
        <w:rPr>
          <w:rFonts w:ascii="Times New Roman" w:hAnsi="Times New Roman" w:cs="Times New Roman"/>
          <w:szCs w:val="24"/>
        </w:rPr>
        <w:t>)</w:t>
      </w:r>
      <w:r w:rsidR="005625C8">
        <w:rPr>
          <w:rFonts w:ascii="Cambria" w:hAnsi="Cambria"/>
          <w:szCs w:val="24"/>
        </w:rPr>
        <w:t xml:space="preserve"> </w:t>
      </w:r>
      <w:r w:rsidR="005625C8">
        <w:rPr>
          <w:rFonts w:cstheme="minorHAnsi"/>
          <w:szCs w:val="24"/>
        </w:rPr>
        <w:t xml:space="preserve">over an oscillation </w:t>
      </w:r>
      <w:r w:rsidR="003643D9">
        <w:rPr>
          <w:rFonts w:cstheme="minorHAnsi"/>
          <w:szCs w:val="24"/>
        </w:rPr>
        <w:t xml:space="preserve">is &gt; 0.2 (see, e.g., REF). </w:t>
      </w:r>
      <w:r w:rsidR="00037941">
        <w:rPr>
          <w:rFonts w:cstheme="minorHAnsi"/>
          <w:szCs w:val="24"/>
        </w:rPr>
        <w:t>Subject to these constraints</w:t>
      </w:r>
      <w:r w:rsidR="00CC5A41">
        <w:rPr>
          <w:rFonts w:cstheme="minorHAnsi"/>
          <w:szCs w:val="24"/>
        </w:rPr>
        <w:t xml:space="preserve">, we search </w:t>
      </w:r>
      <w:r w:rsidR="00037941">
        <w:rPr>
          <w:rFonts w:cstheme="minorHAnsi"/>
          <w:szCs w:val="24"/>
        </w:rPr>
        <w:t>over</w:t>
      </w:r>
      <w:r w:rsidR="00CC5A41">
        <w:rPr>
          <w:rFonts w:cstheme="minorHAnsi"/>
          <w:szCs w:val="24"/>
        </w:rPr>
        <w:t xml:space="preserve"> the available parameter space </w:t>
      </w:r>
    </w:p>
    <w:p w14:paraId="2B40CBC0" w14:textId="14BABF3B" w:rsidR="00565D3E" w:rsidRPr="00565D3E" w:rsidRDefault="00565D3E" w:rsidP="00565D3E">
      <w:pPr>
        <w:spacing w:after="120"/>
        <w:jc w:val="both"/>
        <w:rPr>
          <w:rFonts w:cstheme="minorHAnsi"/>
          <w:szCs w:val="24"/>
        </w:rPr>
      </w:pPr>
      <m:oMathPara>
        <m:oMath>
          <m:r>
            <w:rPr>
              <w:rFonts w:ascii="Cambria Math" w:hAnsi="Cambria Math" w:cstheme="minorHAnsi"/>
              <w:szCs w:val="24"/>
            </w:rPr>
            <m:t>α∈</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MAX</m:t>
              </m:r>
            </m:sub>
          </m:sSub>
          <m:r>
            <w:rPr>
              <w:rFonts w:ascii="Cambria Math" w:hAnsi="Cambria Math" w:cstheme="minorHAnsi"/>
              <w:szCs w:val="24"/>
            </w:rPr>
            <m:t>∈</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β</m:t>
              </m:r>
            </m:e>
            <m:sub>
              <m:r>
                <m:rPr>
                  <m:nor/>
                </m:rPr>
                <w:rPr>
                  <w:rFonts w:ascii="Cambria Math" w:hAnsi="Cambria Math" w:cstheme="minorHAnsi"/>
                  <w:szCs w:val="24"/>
                </w:rPr>
                <m:t>max</m:t>
              </m:r>
            </m:sub>
          </m:sSub>
          <m:r>
            <w:rPr>
              <w:rFonts w:ascii="Cambria Math" w:hAnsi="Cambria Math" w:cstheme="minorHAnsi"/>
              <w:szCs w:val="24"/>
            </w:rPr>
            <m:t>∈</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K</m:t>
              </m:r>
            </m:e>
            <m:sub>
              <m:r>
                <m:rPr>
                  <m:nor/>
                </m:rPr>
                <w:rPr>
                  <w:rFonts w:ascii="Cambria Math" w:hAnsi="Cambria Math" w:cstheme="minorHAnsi"/>
                  <w:szCs w:val="24"/>
                </w:rPr>
                <m:t>m</m:t>
              </m:r>
            </m:sub>
          </m:sSub>
          <m:r>
            <w:rPr>
              <w:rFonts w:ascii="Cambria Math" w:hAnsi="Cambria Math" w:cstheme="minorHAnsi"/>
              <w:szCs w:val="24"/>
            </w:rPr>
            <m:t>∈</m:t>
          </m:r>
          <m:d>
            <m:dPr>
              <m:begChr m:val="["/>
              <m:endChr m:val="]"/>
              <m:ctrlPr>
                <w:rPr>
                  <w:rFonts w:ascii="Cambria Math" w:hAnsi="Cambria Math" w:cstheme="minorHAnsi"/>
                  <w:i/>
                  <w:szCs w:val="24"/>
                </w:rPr>
              </m:ctrlPr>
            </m:dPr>
            <m:e>
              <m:r>
                <w:rPr>
                  <w:rFonts w:ascii="Cambria Math" w:hAnsi="Cambria Math" w:cstheme="minorHAnsi"/>
                  <w:szCs w:val="24"/>
                </w:rPr>
                <m:t>1,</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K</m:t>
              </m:r>
            </m:e>
            <m:sub>
              <m:r>
                <m:rPr>
                  <m:nor/>
                </m:rPr>
                <w:rPr>
                  <w:rFonts w:ascii="Cambria Math" w:hAnsi="Cambria Math" w:cstheme="minorHAnsi"/>
                  <w:szCs w:val="24"/>
                </w:rPr>
                <m:t>A</m:t>
              </m:r>
            </m:sub>
          </m:sSub>
          <m:r>
            <w:rPr>
              <w:rFonts w:ascii="Cambria Math" w:hAnsi="Cambria Math" w:cstheme="minorHAnsi"/>
              <w:szCs w:val="24"/>
            </w:rPr>
            <m:t>∈</m:t>
          </m:r>
          <m:d>
            <m:dPr>
              <m:begChr m:val="["/>
              <m:endChr m:val="]"/>
              <m:ctrlPr>
                <w:rPr>
                  <w:rFonts w:ascii="Cambria Math" w:hAnsi="Cambria Math" w:cstheme="minorHAnsi"/>
                  <w:i/>
                  <w:szCs w:val="24"/>
                </w:rPr>
              </m:ctrlPr>
            </m:dPr>
            <m:e>
              <m:r>
                <w:rPr>
                  <w:rFonts w:ascii="Cambria Math" w:hAnsi="Cambria Math" w:cstheme="minorHAnsi"/>
                  <w:szCs w:val="24"/>
                </w:rPr>
                <m:t>1,</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m:t>
          </m:r>
        </m:oMath>
      </m:oMathPara>
    </w:p>
    <w:p w14:paraId="5B46EB83" w14:textId="5F7A5C99" w:rsidR="00565D3E" w:rsidRPr="00565D3E" w:rsidRDefault="00565D3E" w:rsidP="00565D3E">
      <w:pPr>
        <w:spacing w:after="120"/>
        <w:jc w:val="both"/>
        <w:rPr>
          <w:rFonts w:cstheme="minorHAnsi"/>
          <w:szCs w:val="24"/>
        </w:rPr>
      </w:pPr>
      <m:oMathPara>
        <m:oMath>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V</m:t>
              </m:r>
            </m:e>
            <m:sub>
              <m:r>
                <m:rPr>
                  <m:nor/>
                </m:rPr>
                <w:rPr>
                  <w:rFonts w:ascii="Cambria Math" w:hAnsi="Cambria Math" w:cstheme="minorHAnsi"/>
                  <w:szCs w:val="24"/>
                </w:rPr>
                <m:t>max</m:t>
              </m:r>
            </m:sub>
          </m:sSub>
          <m:r>
            <w:rPr>
              <w:rFonts w:ascii="Cambria Math" w:hAnsi="Cambria Math" w:cstheme="minorHAnsi"/>
              <w:szCs w:val="24"/>
            </w:rPr>
            <m:t>∈</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 δ∈</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 xml:space="preserve"> .</m:t>
          </m:r>
        </m:oMath>
      </m:oMathPara>
    </w:p>
    <w:p w14:paraId="6FE3F7BB" w14:textId="73DBB9AD" w:rsidR="00CC5A41" w:rsidRPr="00D65547" w:rsidRDefault="00CC5A41" w:rsidP="00D65547">
      <w:pPr>
        <w:spacing w:after="120"/>
        <w:rPr>
          <w:rFonts w:cstheme="minorHAnsi"/>
          <w:szCs w:val="24"/>
        </w:rPr>
      </w:pPr>
      <w:r>
        <w:rPr>
          <w:rFonts w:cstheme="minorHAnsi"/>
          <w:szCs w:val="24"/>
        </w:rPr>
        <w:t xml:space="preserve">to </w:t>
      </w:r>
      <w:r w:rsidRPr="00CC5A41">
        <w:rPr>
          <w:rFonts w:cstheme="minorHAnsi"/>
          <w:szCs w:val="24"/>
          <w:u w:val="single"/>
        </w:rPr>
        <w:t>minimize</w:t>
      </w:r>
      <w:r>
        <w:rPr>
          <w:rFonts w:cstheme="minorHAnsi"/>
          <w:szCs w:val="24"/>
        </w:rPr>
        <w:t xml:space="preserve"> the objective function</w:t>
      </w:r>
      <w:r w:rsidR="00037941">
        <w:rPr>
          <w:rFonts w:cstheme="minorHAnsi"/>
          <w:szCs w:val="24"/>
        </w:rPr>
        <w:t xml:space="preserve"> </w:t>
      </w:r>
      <w:r>
        <w:rPr>
          <w:rFonts w:cstheme="minorHAnsi"/>
          <w:szCs w:val="24"/>
        </w:rPr>
        <w:t xml:space="preserve"> </w:t>
      </w:r>
      <m:oMath>
        <m:func>
          <m:funcPr>
            <m:ctrlPr>
              <w:rPr>
                <w:rFonts w:ascii="Cambria Math" w:hAnsi="Cambria Math" w:cstheme="minorHAnsi"/>
                <w:i/>
                <w:szCs w:val="24"/>
              </w:rPr>
            </m:ctrlPr>
          </m:funcPr>
          <m:fName>
            <m:limLow>
              <m:limLowPr>
                <m:ctrlPr>
                  <w:rPr>
                    <w:rFonts w:ascii="Cambria Math" w:hAnsi="Cambria Math" w:cstheme="minorHAnsi"/>
                    <w:i/>
                    <w:szCs w:val="24"/>
                  </w:rPr>
                </m:ctrlPr>
              </m:limLowPr>
              <m:e>
                <m:r>
                  <m:rPr>
                    <m:sty m:val="p"/>
                  </m:rPr>
                  <w:rPr>
                    <w:rFonts w:ascii="Cambria Math" w:hAnsi="Cambria Math" w:cstheme="minorHAnsi"/>
                    <w:szCs w:val="24"/>
                  </w:rPr>
                  <m:t>max</m:t>
                </m:r>
              </m:e>
              <m:lim>
                <m:r>
                  <w:rPr>
                    <w:rFonts w:ascii="Cambria Math" w:hAnsi="Cambria Math" w:cstheme="minorHAnsi"/>
                    <w:szCs w:val="24"/>
                  </w:rPr>
                  <m:t>t</m:t>
                </m:r>
              </m:lim>
            </m:limLow>
          </m:fName>
          <m:e>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tot</m:t>
                </m:r>
              </m:sub>
            </m:sSub>
            <m:r>
              <w:rPr>
                <w:rFonts w:ascii="Cambria Math" w:hAnsi="Cambria Math" w:cstheme="minorHAnsi"/>
                <w:szCs w:val="24"/>
              </w:rPr>
              <m:t>(t)</m:t>
            </m:r>
          </m:e>
        </m:func>
      </m:oMath>
      <w:r>
        <w:rPr>
          <w:rFonts w:cstheme="minorHAnsi"/>
          <w:szCs w:val="24"/>
        </w:rPr>
        <w:t>;</w:t>
      </w:r>
      <w:r w:rsidR="00037941">
        <w:rPr>
          <w:rFonts w:cstheme="minorHAnsi"/>
          <w:szCs w:val="24"/>
        </w:rPr>
        <w:t xml:space="preserve"> </w:t>
      </w:r>
      <w:r>
        <w:rPr>
          <w:rFonts w:cstheme="minorHAnsi"/>
          <w:szCs w:val="24"/>
        </w:rPr>
        <w:t xml:space="preserve">i.e., to maximize the value of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Pr>
          <w:rFonts w:cstheme="minorHAnsi"/>
          <w:szCs w:val="24"/>
        </w:rPr>
        <w:t xml:space="preserve"> .</w:t>
      </w:r>
    </w:p>
    <w:p w14:paraId="7BFA3DE5" w14:textId="7DF674B0" w:rsidR="005B0222" w:rsidRDefault="005B0222" w:rsidP="00626F7A">
      <w:pPr>
        <w:spacing w:after="120"/>
        <w:jc w:val="both"/>
        <w:rPr>
          <w:rFonts w:cstheme="minorHAnsi"/>
          <w:szCs w:val="24"/>
        </w:rPr>
      </w:pPr>
      <w:r>
        <w:rPr>
          <w:rFonts w:cstheme="minorHAnsi"/>
          <w:szCs w:val="24"/>
        </w:rPr>
        <w:t xml:space="preserve">A summary of these calculations is provided in the Supplementary Material. Briefly, we found ~1000 parameter sets with </w:t>
      </w:r>
      <w:proofErr w:type="spellStart"/>
      <w:r w:rsidRPr="0028666F">
        <w:rPr>
          <w:rFonts w:ascii="Times New Roman" w:hAnsi="Times New Roman" w:cs="Times New Roman"/>
          <w:szCs w:val="24"/>
        </w:rPr>
        <w:t>max</w:t>
      </w:r>
      <w:r w:rsidRPr="00500EC0">
        <w:rPr>
          <w:rFonts w:ascii="Times New Roman" w:hAnsi="Times New Roman" w:cs="Times New Roman"/>
          <w:i/>
          <w:szCs w:val="24"/>
        </w:rPr>
        <w:t>P</w:t>
      </w:r>
      <w:r w:rsidRPr="00500EC0">
        <w:rPr>
          <w:rFonts w:ascii="Times New Roman" w:hAnsi="Times New Roman" w:cs="Times New Roman"/>
          <w:szCs w:val="24"/>
          <w:vertAlign w:val="subscript"/>
        </w:rPr>
        <w:t>tot</w:t>
      </w:r>
      <w:proofErr w:type="spellEnd"/>
      <w:r>
        <w:rPr>
          <w:rFonts w:cstheme="minorHAnsi"/>
          <w:szCs w:val="24"/>
        </w:rPr>
        <w:t xml:space="preserve"> ≈ 50 ± 10. Again, after checking for parameter sets that satisfy the ‘five-point criterion’, we plot results of a typical parameter set </w:t>
      </w:r>
      <w:r w:rsidRPr="00D0415E">
        <w:rPr>
          <w:rFonts w:cstheme="minorHAnsi"/>
          <w:color w:val="FF0000"/>
          <w:szCs w:val="24"/>
        </w:rPr>
        <w:t>(</w:t>
      </w:r>
      <w:r w:rsidRPr="00D0415E">
        <w:rPr>
          <w:rFonts w:ascii="Cambria" w:hAnsi="Cambria" w:cstheme="minorHAnsi"/>
          <w:i/>
          <w:iCs/>
          <w:color w:val="FF0000"/>
          <w:szCs w:val="24"/>
        </w:rPr>
        <w:t>β</w:t>
      </w:r>
      <w:r w:rsidRPr="00D0415E">
        <w:rPr>
          <w:rFonts w:ascii="Cambria" w:hAnsi="Cambria" w:cstheme="minorHAnsi"/>
          <w:iCs/>
          <w:color w:val="FF0000"/>
          <w:szCs w:val="24"/>
          <w:vertAlign w:val="subscript"/>
        </w:rPr>
        <w:t>max</w:t>
      </w:r>
      <w:r w:rsidRPr="00D0415E">
        <w:rPr>
          <w:rFonts w:cstheme="minorHAnsi"/>
          <w:color w:val="FF0000"/>
          <w:szCs w:val="24"/>
        </w:rPr>
        <w:t xml:space="preserve"> = </w:t>
      </w:r>
      <w:r w:rsidR="00781A68">
        <w:rPr>
          <w:rFonts w:cstheme="minorHAnsi"/>
          <w:color w:val="FF0000"/>
          <w:szCs w:val="24"/>
        </w:rPr>
        <w:t>4</w:t>
      </w:r>
      <w:r w:rsidRPr="00D0415E">
        <w:rPr>
          <w:rFonts w:cstheme="minorHAnsi"/>
          <w:color w:val="FF0000"/>
          <w:szCs w:val="24"/>
        </w:rPr>
        <w:t xml:space="preserve">, </w:t>
      </w:r>
      <w:r w:rsidRPr="00D0415E">
        <w:rPr>
          <w:rFonts w:ascii="Cambria" w:hAnsi="Cambria" w:cstheme="minorHAnsi"/>
          <w:i/>
          <w:iCs/>
          <w:color w:val="FF0000"/>
          <w:szCs w:val="24"/>
        </w:rPr>
        <w:t>K</w:t>
      </w:r>
      <w:r w:rsidRPr="00D0415E">
        <w:rPr>
          <w:rFonts w:ascii="Cambria" w:hAnsi="Cambria" w:cstheme="minorHAnsi"/>
          <w:iCs/>
          <w:color w:val="FF0000"/>
          <w:szCs w:val="24"/>
          <w:vertAlign w:val="subscript"/>
        </w:rPr>
        <w:t>m</w:t>
      </w:r>
      <w:r w:rsidRPr="00D0415E">
        <w:rPr>
          <w:rFonts w:cstheme="minorHAnsi"/>
          <w:color w:val="FF0000"/>
          <w:szCs w:val="24"/>
        </w:rPr>
        <w:t xml:space="preserve"> = </w:t>
      </w:r>
      <w:r w:rsidR="00781A68">
        <w:rPr>
          <w:rFonts w:cstheme="minorHAnsi"/>
          <w:color w:val="FF0000"/>
          <w:szCs w:val="24"/>
        </w:rPr>
        <w:t>1.8,</w:t>
      </w:r>
      <w:r w:rsidRPr="00D0415E">
        <w:rPr>
          <w:rFonts w:cstheme="minorHAnsi"/>
          <w:color w:val="FF0000"/>
          <w:szCs w:val="24"/>
        </w:rPr>
        <w:t xml:space="preserve"> </w:t>
      </w:r>
      <w:r w:rsidRPr="00D0415E">
        <w:rPr>
          <w:rFonts w:ascii="Cambria" w:hAnsi="Cambria" w:cstheme="minorHAnsi"/>
          <w:i/>
          <w:iCs/>
          <w:color w:val="FF0000"/>
          <w:szCs w:val="24"/>
        </w:rPr>
        <w:t>K</w:t>
      </w:r>
      <w:r w:rsidRPr="00D0415E">
        <w:rPr>
          <w:rFonts w:ascii="Cambria" w:hAnsi="Cambria" w:cstheme="minorHAnsi"/>
          <w:iCs/>
          <w:color w:val="FF0000"/>
          <w:szCs w:val="24"/>
          <w:vertAlign w:val="subscript"/>
        </w:rPr>
        <w:t>A</w:t>
      </w:r>
      <w:r w:rsidRPr="00D0415E">
        <w:rPr>
          <w:rFonts w:cstheme="minorHAnsi"/>
          <w:color w:val="FF0000"/>
          <w:szCs w:val="24"/>
        </w:rPr>
        <w:t xml:space="preserve"> = </w:t>
      </w:r>
      <w:r w:rsidR="00781A68">
        <w:rPr>
          <w:rFonts w:cstheme="minorHAnsi"/>
          <w:color w:val="FF0000"/>
          <w:szCs w:val="24"/>
        </w:rPr>
        <w:t xml:space="preserve">1.7, </w:t>
      </w:r>
      <w:r w:rsidR="00781A68">
        <w:rPr>
          <w:rFonts w:ascii="Cambria" w:hAnsi="Cambria" w:cstheme="minorHAnsi"/>
          <w:i/>
          <w:iCs/>
          <w:color w:val="FF0000"/>
          <w:szCs w:val="24"/>
        </w:rPr>
        <w:t>V</w:t>
      </w:r>
      <w:r w:rsidR="00781A68">
        <w:rPr>
          <w:rFonts w:ascii="Cambria" w:hAnsi="Cambria" w:cstheme="minorHAnsi"/>
          <w:iCs/>
          <w:color w:val="FF0000"/>
          <w:szCs w:val="24"/>
          <w:vertAlign w:val="subscript"/>
        </w:rPr>
        <w:t>MAX</w:t>
      </w:r>
      <w:r w:rsidR="00781A68" w:rsidRPr="00D0415E">
        <w:rPr>
          <w:rFonts w:cstheme="minorHAnsi"/>
          <w:color w:val="FF0000"/>
          <w:szCs w:val="24"/>
        </w:rPr>
        <w:t xml:space="preserve"> = </w:t>
      </w:r>
      <w:r w:rsidR="00781A68">
        <w:rPr>
          <w:rFonts w:cstheme="minorHAnsi"/>
          <w:color w:val="FF0000"/>
          <w:szCs w:val="24"/>
        </w:rPr>
        <w:t>25</w:t>
      </w:r>
      <w:r w:rsidR="00781A68" w:rsidRPr="00D0415E">
        <w:rPr>
          <w:rFonts w:cstheme="minorHAnsi"/>
          <w:color w:val="FF0000"/>
          <w:szCs w:val="24"/>
        </w:rPr>
        <w:t xml:space="preserve"> and </w:t>
      </w:r>
      <w:r w:rsidR="00781A68" w:rsidRPr="00781A68">
        <w:rPr>
          <w:rFonts w:cstheme="minorHAnsi"/>
          <w:i/>
          <w:color w:val="FF0000"/>
          <w:szCs w:val="24"/>
        </w:rPr>
        <w:t>δ</w:t>
      </w:r>
      <w:r w:rsidR="00781A68">
        <w:rPr>
          <w:rFonts w:cstheme="minorHAnsi"/>
          <w:color w:val="FF0000"/>
          <w:szCs w:val="24"/>
        </w:rPr>
        <w:t xml:space="preserve"> </w:t>
      </w:r>
      <w:r w:rsidR="00781A68" w:rsidRPr="00D0415E">
        <w:rPr>
          <w:rFonts w:cstheme="minorHAnsi"/>
          <w:color w:val="FF0000"/>
          <w:szCs w:val="24"/>
        </w:rPr>
        <w:t xml:space="preserve">= </w:t>
      </w:r>
      <w:r w:rsidR="00781A68">
        <w:rPr>
          <w:rFonts w:cstheme="minorHAnsi"/>
          <w:color w:val="FF0000"/>
          <w:szCs w:val="24"/>
        </w:rPr>
        <w:t>0.16</w:t>
      </w:r>
      <w:r w:rsidRPr="00D0415E">
        <w:rPr>
          <w:rFonts w:cstheme="minorHAnsi"/>
          <w:color w:val="FF0000"/>
          <w:szCs w:val="24"/>
        </w:rPr>
        <w:t>)</w:t>
      </w:r>
      <w:r w:rsidR="00781A68">
        <w:rPr>
          <w:rFonts w:cstheme="minorHAnsi"/>
          <w:szCs w:val="24"/>
        </w:rPr>
        <w:t xml:space="preserve"> in Figure </w:t>
      </w:r>
      <w:r w:rsidR="00D0415E">
        <w:rPr>
          <w:rFonts w:cstheme="minorHAnsi"/>
          <w:szCs w:val="24"/>
        </w:rPr>
        <w:t xml:space="preserve">8. For the WT cell </w:t>
      </w:r>
      <m:oMath>
        <m:d>
          <m:dPr>
            <m:ctrlPr>
              <w:rPr>
                <w:rFonts w:ascii="Cambria Math" w:hAnsi="Cambria Math" w:cstheme="minorHAnsi"/>
                <w:i/>
                <w:color w:val="FF0000"/>
                <w:szCs w:val="24"/>
              </w:rPr>
            </m:ctrlPr>
          </m:dPr>
          <m:e>
            <m:sSup>
              <m:sSupPr>
                <m:ctrlPr>
                  <w:rPr>
                    <w:rFonts w:ascii="Cambria Math" w:hAnsi="Cambria Math" w:cstheme="minorHAnsi"/>
                    <w:i/>
                    <w:color w:val="FF0000"/>
                    <w:szCs w:val="24"/>
                  </w:rPr>
                </m:ctrlPr>
              </m:sSupPr>
              <m:e>
                <m:r>
                  <w:rPr>
                    <w:rFonts w:ascii="Cambria Math" w:hAnsi="Cambria Math" w:cstheme="minorHAnsi"/>
                    <w:color w:val="FF0000"/>
                    <w:szCs w:val="24"/>
                  </w:rPr>
                  <m:t>α</m:t>
                </m:r>
              </m:e>
              <m:sup>
                <m:r>
                  <m:rPr>
                    <m:nor/>
                  </m:rPr>
                  <w:rPr>
                    <w:rFonts w:ascii="Cambria Math" w:hAnsi="Cambria Math" w:cstheme="minorHAnsi"/>
                    <w:color w:val="FF0000"/>
                    <w:szCs w:val="24"/>
                  </w:rPr>
                  <m:t>WT</m:t>
                </m:r>
              </m:sup>
            </m:sSup>
            <m:r>
              <w:rPr>
                <w:rFonts w:ascii="Cambria Math" w:hAnsi="Cambria Math" w:cstheme="minorHAnsi"/>
                <w:color w:val="FF0000"/>
                <w:szCs w:val="24"/>
              </w:rPr>
              <m:t>=16,</m:t>
            </m:r>
            <m:sSubSup>
              <m:sSubSupPr>
                <m:ctrlPr>
                  <w:rPr>
                    <w:rFonts w:ascii="Cambria Math" w:hAnsi="Cambria Math" w:cstheme="minorHAnsi"/>
                    <w:i/>
                    <w:color w:val="FF0000"/>
                    <w:szCs w:val="24"/>
                  </w:rPr>
                </m:ctrlPr>
              </m:sSubSupPr>
              <m:e>
                <m:r>
                  <w:rPr>
                    <w:rFonts w:ascii="Cambria Math" w:hAnsi="Cambria Math" w:cstheme="minorHAnsi"/>
                    <w:color w:val="FF0000"/>
                    <w:szCs w:val="24"/>
                  </w:rPr>
                  <m:t>A</m:t>
                </m:r>
              </m:e>
              <m:sub>
                <m:r>
                  <m:rPr>
                    <m:nor/>
                  </m:rPr>
                  <w:rPr>
                    <w:rFonts w:ascii="Cambria Math" w:hAnsi="Cambria Math" w:cstheme="minorHAnsi"/>
                    <w:color w:val="FF0000"/>
                    <w:szCs w:val="24"/>
                  </w:rPr>
                  <m:t>MAX</m:t>
                </m:r>
              </m:sub>
              <m:sup>
                <m:r>
                  <m:rPr>
                    <m:nor/>
                  </m:rPr>
                  <w:rPr>
                    <w:rFonts w:ascii="Cambria Math" w:hAnsi="Cambria Math" w:cstheme="minorHAnsi"/>
                    <w:color w:val="FF0000"/>
                    <w:szCs w:val="24"/>
                  </w:rPr>
                  <m:t>WT</m:t>
                </m:r>
              </m:sup>
            </m:sSubSup>
            <m:r>
              <w:rPr>
                <w:rFonts w:ascii="Cambria Math" w:hAnsi="Cambria Math" w:cstheme="minorHAnsi"/>
                <w:color w:val="FF0000"/>
                <w:szCs w:val="24"/>
              </w:rPr>
              <m:t>=50</m:t>
            </m:r>
          </m:e>
        </m:d>
      </m:oMath>
      <w:r>
        <w:rPr>
          <w:rFonts w:cstheme="minorHAnsi"/>
          <w:szCs w:val="24"/>
        </w:rPr>
        <w:t xml:space="preserve">, </w:t>
      </w:r>
      <w:proofErr w:type="spellStart"/>
      <w:r w:rsidRPr="0028666F">
        <w:rPr>
          <w:rFonts w:ascii="Times New Roman" w:hAnsi="Times New Roman" w:cs="Times New Roman"/>
          <w:szCs w:val="24"/>
        </w:rPr>
        <w:t>max</w:t>
      </w:r>
      <w:r w:rsidRPr="00500EC0">
        <w:rPr>
          <w:rFonts w:ascii="Times New Roman" w:hAnsi="Times New Roman" w:cs="Times New Roman"/>
          <w:i/>
          <w:szCs w:val="24"/>
        </w:rPr>
        <w:t>P</w:t>
      </w:r>
      <w:r w:rsidRPr="00500EC0">
        <w:rPr>
          <w:rFonts w:ascii="Times New Roman" w:hAnsi="Times New Roman" w:cs="Times New Roman"/>
          <w:szCs w:val="24"/>
          <w:vertAlign w:val="subscript"/>
        </w:rPr>
        <w:t>tot</w:t>
      </w:r>
      <w:proofErr w:type="spellEnd"/>
      <w:r>
        <w:rPr>
          <w:rFonts w:cstheme="minorHAnsi"/>
          <w:szCs w:val="24"/>
        </w:rPr>
        <w:t xml:space="preserve"> = </w:t>
      </w:r>
      <w:r w:rsidR="00781A68">
        <w:rPr>
          <w:rFonts w:cstheme="minorHAnsi"/>
          <w:szCs w:val="24"/>
        </w:rPr>
        <w:t xml:space="preserve">55 and </w:t>
      </w:r>
      <w:proofErr w:type="spellStart"/>
      <w:r w:rsidR="00781A68">
        <w:rPr>
          <w:rFonts w:cstheme="minorHAnsi"/>
          <w:szCs w:val="24"/>
        </w:rPr>
        <w:t>avg</w:t>
      </w:r>
      <w:r w:rsidR="00781A68" w:rsidRPr="00781A68">
        <w:rPr>
          <w:rFonts w:cstheme="minorHAnsi"/>
          <w:i/>
          <w:szCs w:val="24"/>
        </w:rPr>
        <w:t>A</w:t>
      </w:r>
      <w:r w:rsidR="00781A68" w:rsidRPr="00781A68">
        <w:rPr>
          <w:rFonts w:cstheme="minorHAnsi"/>
          <w:szCs w:val="24"/>
          <w:vertAlign w:val="subscript"/>
        </w:rPr>
        <w:t>T</w:t>
      </w:r>
      <w:proofErr w:type="spellEnd"/>
      <w:r w:rsidR="00781A68">
        <w:rPr>
          <w:rFonts w:cstheme="minorHAnsi"/>
          <w:szCs w:val="24"/>
        </w:rPr>
        <w:t xml:space="preserve"> = 10</w:t>
      </w:r>
      <w:r w:rsidR="00D0415E">
        <w:rPr>
          <w:rFonts w:cstheme="minorHAnsi"/>
          <w:szCs w:val="24"/>
        </w:rPr>
        <w:t>.</w:t>
      </w:r>
      <w:r w:rsidR="00D440FC">
        <w:rPr>
          <w:rFonts w:cstheme="minorHAnsi"/>
          <w:szCs w:val="24"/>
        </w:rPr>
        <w:t xml:space="preserve"> Discounting for mRNA species, </w:t>
      </w:r>
      <w:proofErr w:type="spellStart"/>
      <w:r w:rsidR="00D440FC" w:rsidRPr="0028666F">
        <w:rPr>
          <w:rFonts w:ascii="Times New Roman" w:hAnsi="Times New Roman" w:cs="Times New Roman"/>
          <w:szCs w:val="24"/>
        </w:rPr>
        <w:t>max</w:t>
      </w:r>
      <w:r w:rsidR="00D440FC" w:rsidRPr="00500EC0">
        <w:rPr>
          <w:rFonts w:ascii="Times New Roman" w:hAnsi="Times New Roman" w:cs="Times New Roman"/>
          <w:i/>
          <w:szCs w:val="24"/>
        </w:rPr>
        <w:t>P</w:t>
      </w:r>
      <w:r w:rsidR="00D440FC" w:rsidRPr="00500EC0">
        <w:rPr>
          <w:rFonts w:ascii="Times New Roman" w:hAnsi="Times New Roman" w:cs="Times New Roman"/>
          <w:szCs w:val="24"/>
          <w:vertAlign w:val="subscript"/>
        </w:rPr>
        <w:t>tot</w:t>
      </w:r>
      <w:proofErr w:type="spellEnd"/>
      <w:r w:rsidR="00D440FC">
        <w:rPr>
          <w:rFonts w:cstheme="minorHAnsi"/>
          <w:szCs w:val="24"/>
        </w:rPr>
        <w:t xml:space="preserve"> = 30, </w:t>
      </w:r>
      <m:oMath>
        <m:sSub>
          <m:sSubPr>
            <m:ctrlPr>
              <w:rPr>
                <w:rFonts w:ascii="Cambria Math" w:hAnsi="Cambria Math" w:cstheme="minorHAnsi"/>
                <w:i/>
                <w:iCs/>
                <w:color w:val="FF0000"/>
                <w:szCs w:val="24"/>
              </w:rPr>
            </m:ctrlPr>
          </m:sSubPr>
          <m:e>
            <m:acc>
              <m:accPr>
                <m:ctrlPr>
                  <w:rPr>
                    <w:rFonts w:ascii="Cambria Math" w:hAnsi="Cambria Math" w:cstheme="minorHAnsi"/>
                    <w:i/>
                    <w:iCs/>
                    <w:color w:val="FF0000"/>
                    <w:szCs w:val="24"/>
                  </w:rPr>
                </m:ctrlPr>
              </m:accPr>
              <m:e>
                <m:r>
                  <w:rPr>
                    <w:rFonts w:ascii="Cambria Math" w:hAnsi="Cambria Math" w:cstheme="minorHAnsi"/>
                    <w:color w:val="FF0000"/>
                    <w:szCs w:val="24"/>
                  </w:rPr>
                  <m:t>K</m:t>
                </m:r>
              </m:e>
            </m:acc>
          </m:e>
          <m:sub>
            <m:r>
              <m:rPr>
                <m:nor/>
              </m:rPr>
              <w:rPr>
                <w:rFonts w:ascii="Cambria Math" w:hAnsi="Cambria Math" w:cstheme="minorHAnsi"/>
                <w:iCs/>
                <w:color w:val="FF0000"/>
                <w:szCs w:val="24"/>
              </w:rPr>
              <m:t>d</m:t>
            </m:r>
          </m:sub>
        </m:sSub>
      </m:oMath>
      <w:r w:rsidRPr="00D0415E">
        <w:rPr>
          <w:rFonts w:cstheme="minorHAnsi"/>
          <w:color w:val="FF0000"/>
          <w:szCs w:val="24"/>
        </w:rPr>
        <w:t xml:space="preserve"> = </w:t>
      </w:r>
      <w:r w:rsidR="00D440FC">
        <w:rPr>
          <w:rFonts w:cstheme="minorHAnsi"/>
          <w:color w:val="FF0000"/>
          <w:szCs w:val="24"/>
        </w:rPr>
        <w:t>3.3</w:t>
      </w:r>
      <w:r w:rsidRPr="00D0415E">
        <w:rPr>
          <w:rFonts w:cstheme="minorHAnsi"/>
          <w:color w:val="FF0000"/>
          <w:szCs w:val="24"/>
        </w:rPr>
        <w:t xml:space="preserve"> </w:t>
      </w:r>
      <w:proofErr w:type="spellStart"/>
      <w:r w:rsidRPr="00D0415E">
        <w:rPr>
          <w:rFonts w:cstheme="minorHAnsi"/>
          <w:color w:val="FF0000"/>
          <w:szCs w:val="24"/>
        </w:rPr>
        <w:t>nM</w:t>
      </w:r>
      <w:proofErr w:type="spellEnd"/>
      <w:r w:rsidRPr="00D0415E">
        <w:rPr>
          <w:rFonts w:cstheme="minorHAnsi"/>
          <w:color w:val="FF0000"/>
          <w:szCs w:val="24"/>
        </w:rPr>
        <w:t xml:space="preserve"> and </w:t>
      </w:r>
      <m:oMath>
        <m:sSub>
          <m:sSubPr>
            <m:ctrlPr>
              <w:rPr>
                <w:rFonts w:ascii="Cambria Math" w:hAnsi="Cambria Math" w:cstheme="minorHAnsi"/>
                <w:i/>
                <w:iCs/>
                <w:color w:val="FF0000"/>
                <w:szCs w:val="24"/>
              </w:rPr>
            </m:ctrlPr>
          </m:sSubPr>
          <m:e>
            <m:acc>
              <m:accPr>
                <m:ctrlPr>
                  <w:rPr>
                    <w:rFonts w:ascii="Cambria Math" w:hAnsi="Cambria Math" w:cstheme="minorHAnsi"/>
                    <w:i/>
                    <w:iCs/>
                    <w:color w:val="FF0000"/>
                    <w:szCs w:val="24"/>
                  </w:rPr>
                </m:ctrlPr>
              </m:accPr>
              <m:e>
                <m:r>
                  <w:rPr>
                    <w:rFonts w:ascii="Cambria Math" w:hAnsi="Cambria Math" w:cstheme="minorHAnsi"/>
                    <w:color w:val="FF0000"/>
                    <w:szCs w:val="24"/>
                  </w:rPr>
                  <m:t>A</m:t>
                </m:r>
              </m:e>
            </m:acc>
          </m:e>
          <m:sub>
            <m:r>
              <m:rPr>
                <m:nor/>
              </m:rPr>
              <w:rPr>
                <w:rFonts w:ascii="Cambria Math" w:hAnsi="Cambria Math" w:cstheme="minorHAnsi"/>
                <w:iCs/>
                <w:color w:val="FF0000"/>
                <w:szCs w:val="24"/>
              </w:rPr>
              <m:t>T</m:t>
            </m:r>
          </m:sub>
        </m:sSub>
      </m:oMath>
      <w:r w:rsidRPr="00D0415E">
        <w:rPr>
          <w:rFonts w:cstheme="minorHAnsi"/>
          <w:color w:val="FF0000"/>
          <w:szCs w:val="24"/>
        </w:rPr>
        <w:t xml:space="preserve"> = </w:t>
      </w:r>
      <w:r w:rsidR="00D440FC">
        <w:rPr>
          <w:rFonts w:cstheme="minorHAnsi"/>
          <w:color w:val="FF0000"/>
          <w:szCs w:val="24"/>
        </w:rPr>
        <w:t>33</w:t>
      </w:r>
      <w:r w:rsidRPr="00D0415E">
        <w:rPr>
          <w:rFonts w:cstheme="minorHAnsi"/>
          <w:color w:val="FF0000"/>
          <w:szCs w:val="24"/>
        </w:rPr>
        <w:t xml:space="preserve"> </w:t>
      </w:r>
      <w:proofErr w:type="spellStart"/>
      <w:r w:rsidRPr="00D0415E">
        <w:rPr>
          <w:rFonts w:cstheme="minorHAnsi"/>
          <w:color w:val="FF0000"/>
          <w:szCs w:val="24"/>
        </w:rPr>
        <w:t>nM</w:t>
      </w:r>
      <w:proofErr w:type="spellEnd"/>
      <w:r w:rsidRPr="00D0415E">
        <w:rPr>
          <w:rFonts w:cstheme="minorHAnsi"/>
          <w:color w:val="FF0000"/>
          <w:szCs w:val="24"/>
        </w:rPr>
        <w:t xml:space="preserve"> (~</w:t>
      </w:r>
      <w:r w:rsidR="00D440FC">
        <w:rPr>
          <w:rFonts w:cstheme="minorHAnsi"/>
          <w:color w:val="FF0000"/>
          <w:szCs w:val="24"/>
        </w:rPr>
        <w:t>10</w:t>
      </w:r>
      <w:r w:rsidRPr="00D0415E">
        <w:rPr>
          <w:rFonts w:cstheme="minorHAnsi"/>
          <w:color w:val="FF0000"/>
          <w:szCs w:val="24"/>
        </w:rPr>
        <w:t>,000 molecules of BMAL per nucleus).</w:t>
      </w:r>
      <w:r>
        <w:rPr>
          <w:rFonts w:cstheme="minorHAnsi"/>
          <w:szCs w:val="24"/>
        </w:rPr>
        <w:t xml:space="preserve"> We conclude that</w:t>
      </w:r>
      <w:r w:rsidR="00D0415E">
        <w:rPr>
          <w:rFonts w:cstheme="minorHAnsi"/>
          <w:szCs w:val="24"/>
        </w:rPr>
        <w:t xml:space="preserve"> NNF(1M8) is not more robust than SNF(1M8), nor does it </w:t>
      </w:r>
      <w:r>
        <w:rPr>
          <w:rFonts w:cstheme="minorHAnsi"/>
          <w:szCs w:val="24"/>
        </w:rPr>
        <w:t>improve our estimate</w:t>
      </w:r>
      <w:r w:rsidR="00D440FC">
        <w:rPr>
          <w:rFonts w:cstheme="minorHAnsi"/>
          <w:szCs w:val="24"/>
        </w:rPr>
        <w:t>s</w:t>
      </w:r>
      <w:r>
        <w:rPr>
          <w:rFonts w:cstheme="minorHAnsi"/>
          <w:szCs w:val="24"/>
        </w:rPr>
        <w:t xml:space="preserve"> </w:t>
      </w:r>
      <w:r w:rsidR="00D440FC">
        <w:rPr>
          <w:rFonts w:cstheme="minorHAnsi"/>
          <w:szCs w:val="24"/>
        </w:rPr>
        <w:t xml:space="preserve">of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sidR="00D440FC">
        <w:rPr>
          <w:rFonts w:cstheme="minorHAnsi"/>
          <w:szCs w:val="24"/>
        </w:rPr>
        <w:t xml:space="preserve"> and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A</m:t>
                </m:r>
              </m:e>
            </m:acc>
          </m:e>
          <m:sub>
            <m:r>
              <m:rPr>
                <m:nor/>
              </m:rPr>
              <w:rPr>
                <w:rFonts w:ascii="Cambria Math" w:hAnsi="Cambria Math" w:cstheme="minorHAnsi"/>
                <w:szCs w:val="24"/>
              </w:rPr>
              <m:t>T</m:t>
            </m:r>
          </m:sub>
        </m:sSub>
      </m:oMath>
      <w:r w:rsidR="00D440FC">
        <w:rPr>
          <w:rFonts w:cstheme="minorHAnsi"/>
          <w:szCs w:val="24"/>
        </w:rPr>
        <w:t>.</w:t>
      </w:r>
    </w:p>
    <w:p w14:paraId="25379283" w14:textId="5EF6A99E" w:rsidR="00D0415E" w:rsidRPr="00F64F97" w:rsidRDefault="00D0415E" w:rsidP="00D0415E">
      <w:pPr>
        <w:spacing w:after="120"/>
        <w:jc w:val="both"/>
        <w:rPr>
          <w:rFonts w:eastAsiaTheme="minorEastAsia" w:cstheme="minorHAnsi"/>
          <w:b/>
          <w:bCs/>
          <w:color w:val="000000" w:themeColor="text1"/>
        </w:rPr>
      </w:pPr>
      <w:r w:rsidRPr="00591844">
        <w:rPr>
          <w:rFonts w:eastAsiaTheme="minorEastAsia" w:cstheme="minorHAnsi"/>
          <w:b/>
          <w:bCs/>
          <w:color w:val="FF0000"/>
        </w:rPr>
        <w:t>A</w:t>
      </w:r>
      <w:r>
        <w:rPr>
          <w:rFonts w:eastAsiaTheme="minorEastAsia" w:cstheme="minorHAnsi"/>
          <w:b/>
          <w:bCs/>
          <w:color w:val="FF0000"/>
        </w:rPr>
        <w:t>n A</w:t>
      </w:r>
      <w:r w:rsidRPr="00591844">
        <w:rPr>
          <w:rFonts w:eastAsiaTheme="minorEastAsia" w:cstheme="minorHAnsi"/>
          <w:b/>
          <w:bCs/>
          <w:color w:val="FF0000"/>
        </w:rPr>
        <w:t>dditional Positive Feedback Loop Involving ROR Increase the Robustness of Circadian Oscillations</w:t>
      </w:r>
      <w:r w:rsidR="00535BA6">
        <w:rPr>
          <w:rFonts w:eastAsiaTheme="minorEastAsia" w:cstheme="minorHAnsi"/>
          <w:b/>
          <w:bCs/>
          <w:color w:val="000000" w:themeColor="text1"/>
        </w:rPr>
        <w:t xml:space="preserve"> </w:t>
      </w:r>
      <w:r w:rsidR="00535BA6" w:rsidRPr="00535BA6">
        <w:rPr>
          <w:rFonts w:eastAsiaTheme="minorEastAsia" w:cstheme="minorHAnsi"/>
          <w:b/>
          <w:bCs/>
          <w:color w:val="FF0000"/>
        </w:rPr>
        <w:t>at a Cost.</w:t>
      </w:r>
    </w:p>
    <w:p w14:paraId="5FFC655C" w14:textId="44799DC3" w:rsidR="00D0415E" w:rsidRPr="00F64F97" w:rsidRDefault="00D0415E" w:rsidP="00D0415E">
      <w:pPr>
        <w:spacing w:after="120"/>
        <w:jc w:val="both"/>
        <w:rPr>
          <w:rFonts w:eastAsiaTheme="minorEastAsia" w:cstheme="minorHAnsi"/>
        </w:rPr>
      </w:pPr>
      <w:r w:rsidRPr="00F64F97">
        <w:rPr>
          <w:rFonts w:eastAsiaTheme="minorEastAsia" w:cstheme="minorHAnsi"/>
        </w:rPr>
        <w:t xml:space="preserve">Next, we explore Kim &amp; Forger’s </w:t>
      </w:r>
      <w:r>
        <w:rPr>
          <w:rFonts w:eastAsiaTheme="minorEastAsia" w:cstheme="minorHAnsi"/>
        </w:rPr>
        <w:t>PNF model</w:t>
      </w:r>
      <w:r w:rsidRPr="00F64F97">
        <w:rPr>
          <w:rFonts w:eastAsiaTheme="minorEastAsia" w:cstheme="minorHAnsi"/>
        </w:rPr>
        <w:t xml:space="preserve">, </w:t>
      </w:r>
      <w:r w:rsidRPr="00D0415E">
        <w:rPr>
          <w:rFonts w:eastAsiaTheme="minorEastAsia" w:cstheme="minorHAnsi"/>
        </w:rPr>
        <w:t>with similarly modified rate laws for gene transcription</w:t>
      </w:r>
      <w:r>
        <w:rPr>
          <w:rFonts w:eastAsiaTheme="minorEastAsia" w:cstheme="minorHAnsi"/>
        </w:rPr>
        <w:t>: Eq. (15-1) for</w:t>
      </w:r>
      <w:r w:rsidRPr="00F64F97">
        <w:rPr>
          <w:rFonts w:eastAsiaTheme="minorEastAsia" w:cstheme="minorHAnsi"/>
        </w:rPr>
        <w:t xml:space="preserve"> the rates of transcription of </w:t>
      </w:r>
      <w:r w:rsidRPr="00F64F97">
        <w:rPr>
          <w:rFonts w:eastAsiaTheme="minorEastAsia" w:cstheme="minorHAnsi"/>
          <w:i/>
        </w:rPr>
        <w:t>P</w:t>
      </w:r>
      <w:r>
        <w:rPr>
          <w:rFonts w:eastAsiaTheme="minorEastAsia" w:cstheme="minorHAnsi"/>
          <w:i/>
        </w:rPr>
        <w:t>er</w:t>
      </w:r>
      <w:r w:rsidRPr="00ED600D">
        <w:rPr>
          <w:rFonts w:eastAsiaTheme="minorEastAsia" w:cstheme="minorHAnsi"/>
        </w:rPr>
        <w:t xml:space="preserve"> and </w:t>
      </w:r>
      <w:proofErr w:type="spellStart"/>
      <w:r>
        <w:rPr>
          <w:rFonts w:eastAsiaTheme="minorEastAsia" w:cstheme="minorHAnsi"/>
          <w:i/>
        </w:rPr>
        <w:t>R</w:t>
      </w:r>
      <w:r w:rsidRPr="00ED600D">
        <w:rPr>
          <w:rFonts w:eastAsiaTheme="minorEastAsia" w:cstheme="minorHAnsi"/>
          <w:i/>
        </w:rPr>
        <w:t>or</w:t>
      </w:r>
      <w:proofErr w:type="spellEnd"/>
      <w:r w:rsidRPr="00F64F97">
        <w:rPr>
          <w:rFonts w:eastAsiaTheme="minorEastAsia" w:cstheme="minorHAnsi"/>
        </w:rPr>
        <w:t xml:space="preserve"> genes</w:t>
      </w:r>
      <w:r>
        <w:rPr>
          <w:rFonts w:eastAsiaTheme="minorEastAsia" w:cstheme="minorHAnsi"/>
        </w:rPr>
        <w:t>, and</w:t>
      </w:r>
      <w:r w:rsidRPr="00F64F97">
        <w:rPr>
          <w:rFonts w:eastAsiaTheme="minorEastAsia" w:cstheme="minorHAnsi"/>
        </w:rPr>
        <w:t xml:space="preserve"> </w:t>
      </w:r>
      <m:oMath>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A</m:t>
                </m:r>
              </m:e>
            </m:acc>
          </m:e>
          <m:sub>
            <m:r>
              <m:rPr>
                <m:nor/>
              </m:rPr>
              <w:rPr>
                <w:rFonts w:ascii="Cambria Math" w:eastAsiaTheme="minorEastAsia" w:hAnsi="Cambria Math" w:cs="Times New Roman"/>
              </w:rPr>
              <m:t>MAX</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ε</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K</m:t>
                    </m:r>
                  </m:e>
                </m:acc>
              </m:e>
              <m:sub>
                <m:r>
                  <m:rPr>
                    <m:nor/>
                  </m:rPr>
                  <w:rPr>
                    <w:rFonts w:ascii="Cambria Math" w:eastAsiaTheme="minorEastAsia" w:hAnsi="Cambria Math" w:cs="Times New Roman"/>
                  </w:rPr>
                  <m:t>R</m:t>
                </m:r>
              </m:sub>
            </m:sSub>
            <m:r>
              <w:rPr>
                <w:rFonts w:ascii="Cambria Math" w:eastAsiaTheme="minorEastAsia" w:hAnsi="Cambria Math" w:cs="Times New Roman"/>
              </w:rPr>
              <m:t>+</m:t>
            </m:r>
            <m:acc>
              <m:accPr>
                <m:ctrlPr>
                  <w:rPr>
                    <w:rFonts w:ascii="Cambria Math" w:eastAsiaTheme="minorEastAsia" w:hAnsi="Cambria Math" w:cs="Times New Roman"/>
                    <w:i/>
                  </w:rPr>
                </m:ctrlPr>
              </m:accPr>
              <m:e>
                <m:r>
                  <w:rPr>
                    <w:rFonts w:ascii="Cambria Math" w:eastAsiaTheme="minorEastAsia" w:hAnsi="Cambria Math" w:cs="Times New Roman"/>
                  </w:rPr>
                  <m:t>R</m:t>
                </m:r>
              </m:e>
            </m:acc>
          </m:e>
        </m:d>
        <m:r>
          <w:rPr>
            <w:rFonts w:ascii="Cambria Math" w:eastAsiaTheme="minorEastAsia" w:hAnsi="Cambria Math" w:cs="Times New Roman"/>
          </w:rPr>
          <m:t>/(</m:t>
        </m:r>
        <m:acc>
          <m:accPr>
            <m:ctrlPr>
              <w:rPr>
                <w:rFonts w:ascii="Cambria Math" w:eastAsiaTheme="minorEastAsia" w:hAnsi="Cambria Math" w:cs="Times New Roman"/>
                <w:i/>
              </w:rPr>
            </m:ctrlPr>
          </m:accPr>
          <m:e>
            <m:r>
              <w:rPr>
                <w:rFonts w:ascii="Cambria Math" w:eastAsiaTheme="minorEastAsia" w:hAnsi="Cambria Math" w:cs="Times New Roman"/>
              </w:rPr>
              <m:t>R</m:t>
            </m:r>
          </m:e>
        </m:acc>
        <m:r>
          <w:rPr>
            <w:rFonts w:ascii="Cambria Math" w:eastAsiaTheme="minorEastAsia" w:hAnsi="Cambria Math" w:cs="Times New Roman"/>
          </w:rPr>
          <m:t>+</m:t>
        </m:r>
        <m:sSub>
          <m:sSubPr>
            <m:ctrlPr>
              <w:rPr>
                <w:rFonts w:ascii="Cambria Math" w:eastAsiaTheme="minorEastAsia" w:hAnsi="Cambria Math" w:cs="Times New Roman"/>
                <w:i/>
              </w:rPr>
            </m:ctrlPr>
          </m:sSubPr>
          <m:e>
            <m:acc>
              <m:accPr>
                <m:ctrlPr>
                  <w:rPr>
                    <w:rFonts w:ascii="Cambria Math" w:eastAsiaTheme="minorEastAsia" w:hAnsi="Cambria Math" w:cs="Times New Roman"/>
                    <w:i/>
                  </w:rPr>
                </m:ctrlPr>
              </m:accPr>
              <m:e>
                <m:r>
                  <w:rPr>
                    <w:rFonts w:ascii="Cambria Math" w:eastAsiaTheme="minorEastAsia" w:hAnsi="Cambria Math" w:cs="Times New Roman"/>
                  </w:rPr>
                  <m:t>K</m:t>
                </m:r>
              </m:e>
            </m:acc>
          </m:e>
          <m:sub>
            <m:r>
              <m:rPr>
                <m:nor/>
              </m:rPr>
              <w:rPr>
                <w:rFonts w:ascii="Cambria Math" w:eastAsiaTheme="minorEastAsia" w:hAnsi="Cambria Math" w:cs="Times New Roman"/>
              </w:rPr>
              <m:t>R</m:t>
            </m:r>
          </m:sub>
        </m:sSub>
        <m:r>
          <w:rPr>
            <w:rFonts w:ascii="Cambria Math" w:eastAsiaTheme="minorEastAsia" w:hAnsi="Cambria Math" w:cs="Times New Roman"/>
          </w:rPr>
          <m:t>)</m:t>
        </m:r>
      </m:oMath>
      <w:r>
        <w:rPr>
          <w:rFonts w:eastAsiaTheme="minorEastAsia" w:cstheme="minorHAnsi"/>
        </w:rPr>
        <w:t xml:space="preserve"> for the rate of transcription of </w:t>
      </w:r>
      <w:r w:rsidRPr="00F64F97">
        <w:rPr>
          <w:rFonts w:eastAsiaTheme="minorEastAsia" w:cstheme="minorHAnsi"/>
          <w:i/>
        </w:rPr>
        <w:t>B</w:t>
      </w:r>
      <w:r>
        <w:rPr>
          <w:rFonts w:eastAsiaTheme="minorEastAsia" w:cstheme="minorHAnsi"/>
          <w:i/>
        </w:rPr>
        <w:t>mal1</w:t>
      </w:r>
      <w:r w:rsidRPr="00F64F97">
        <w:rPr>
          <w:rFonts w:eastAsiaTheme="minorEastAsia" w:cstheme="minorHAnsi"/>
        </w:rPr>
        <w:t xml:space="preserve"> by ROR (variable </w:t>
      </w:r>
      <w:r w:rsidRPr="00F64F97">
        <w:rPr>
          <w:rFonts w:ascii="Cambria" w:eastAsiaTheme="minorEastAsia" w:hAnsi="Cambria" w:cs="Times New Roman"/>
          <w:i/>
        </w:rPr>
        <w:t>R</w:t>
      </w:r>
      <w:r w:rsidRPr="00F64F97">
        <w:rPr>
          <w:rFonts w:eastAsiaTheme="minorEastAsia" w:cstheme="minorHAnsi"/>
        </w:rPr>
        <w:t>)</w:t>
      </w:r>
      <w:r>
        <w:rPr>
          <w:rFonts w:eastAsiaTheme="minorEastAsia" w:cstheme="minorHAnsi"/>
        </w:rPr>
        <w:t xml:space="preserve">. In the latter rate law, </w:t>
      </w:r>
      <w:r w:rsidRPr="00F64F97">
        <w:rPr>
          <w:rFonts w:eastAsiaTheme="minorEastAsia" w:cstheme="minorHAnsi"/>
        </w:rPr>
        <w:t xml:space="preserve"> </w:t>
      </w:r>
      <m:oMath>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K</m:t>
                </m:r>
              </m:e>
            </m:acc>
          </m:e>
          <m:sub>
            <m:r>
              <m:rPr>
                <m:nor/>
              </m:rPr>
              <w:rPr>
                <w:rFonts w:ascii="Cambria Math" w:eastAsiaTheme="minorEastAsia" w:hAnsi="Cambria Math" w:cstheme="minorHAnsi"/>
              </w:rPr>
              <m:t>R</m:t>
            </m:r>
          </m:sub>
        </m:sSub>
      </m:oMath>
      <w:r>
        <w:rPr>
          <w:rFonts w:eastAsiaTheme="minorEastAsia" w:cstheme="minorHAnsi"/>
        </w:rPr>
        <w:t xml:space="preserve"> is the dissociation constant</w:t>
      </w:r>
      <w:r w:rsidRPr="000772DB">
        <w:rPr>
          <w:rFonts w:eastAsiaTheme="minorEastAsia" w:cstheme="minorHAnsi"/>
        </w:rPr>
        <w:t xml:space="preserve"> for ROR binding</w:t>
      </w:r>
      <w:r>
        <w:rPr>
          <w:rFonts w:ascii="Cambria" w:eastAsiaTheme="minorEastAsia" w:hAnsi="Cambria" w:cs="Times New Roman"/>
        </w:rPr>
        <w:t xml:space="preserve"> </w:t>
      </w:r>
      <w:r w:rsidRPr="000772DB">
        <w:rPr>
          <w:rFonts w:eastAsiaTheme="minorEastAsia" w:cstheme="minorHAnsi"/>
        </w:rPr>
        <w:t xml:space="preserve">to the </w:t>
      </w:r>
      <w:r w:rsidRPr="00F64F97">
        <w:rPr>
          <w:rFonts w:eastAsiaTheme="minorEastAsia" w:cstheme="minorHAnsi"/>
        </w:rPr>
        <w:t>RORE</w:t>
      </w:r>
      <w:r w:rsidRPr="000772DB">
        <w:rPr>
          <w:rFonts w:eastAsiaTheme="minorEastAsia" w:cstheme="minorHAnsi"/>
        </w:rPr>
        <w:t xml:space="preserve"> promoter</w:t>
      </w:r>
      <w:r w:rsidRPr="00F64F97">
        <w:rPr>
          <w:rFonts w:eastAsiaTheme="minorEastAsia" w:cstheme="minorHAnsi"/>
        </w:rPr>
        <w:t xml:space="preserve"> </w:t>
      </w:r>
      <w:r>
        <w:rPr>
          <w:rFonts w:eastAsiaTheme="minorEastAsia" w:cstheme="minorHAnsi"/>
        </w:rPr>
        <w:t xml:space="preserve"> and ε is the </w:t>
      </w:r>
      <w:r w:rsidR="00172F63">
        <w:rPr>
          <w:rFonts w:eastAsiaTheme="minorEastAsia" w:cstheme="minorHAnsi"/>
        </w:rPr>
        <w:t xml:space="preserve">fractional reduction in </w:t>
      </w:r>
      <w:r w:rsidR="00172F63" w:rsidRPr="00172F63">
        <w:rPr>
          <w:rFonts w:eastAsiaTheme="minorEastAsia" w:cstheme="minorHAnsi"/>
          <w:i/>
        </w:rPr>
        <w:t>Bmal1</w:t>
      </w:r>
      <w:r w:rsidR="00172F63">
        <w:rPr>
          <w:rFonts w:eastAsiaTheme="minorEastAsia" w:cstheme="minorHAnsi"/>
        </w:rPr>
        <w:t xml:space="preserve"> expression when </w:t>
      </w:r>
      <m:oMath>
        <m:acc>
          <m:accPr>
            <m:ctrlPr>
              <w:rPr>
                <w:rFonts w:ascii="Cambria Math" w:eastAsiaTheme="minorEastAsia" w:hAnsi="Cambria Math" w:cstheme="minorHAnsi"/>
                <w:i/>
              </w:rPr>
            </m:ctrlPr>
          </m:accPr>
          <m:e>
            <m:r>
              <w:rPr>
                <w:rFonts w:ascii="Cambria Math" w:eastAsiaTheme="minorEastAsia" w:hAnsi="Cambria Math" w:cstheme="minorHAnsi"/>
              </w:rPr>
              <m:t>R</m:t>
            </m:r>
          </m:e>
        </m:acc>
        <m:r>
          <w:rPr>
            <w:rFonts w:ascii="Cambria Math" w:eastAsiaTheme="minorEastAsia" w:hAnsi="Cambria Math" w:cstheme="minorHAnsi"/>
          </w:rPr>
          <m:t>=0</m:t>
        </m:r>
      </m:oMath>
      <w:r w:rsidR="00172F63">
        <w:rPr>
          <w:rFonts w:eastAsiaTheme="minorEastAsia" w:cstheme="minorHAnsi"/>
        </w:rPr>
        <w:t>. This new rate law remedies</w:t>
      </w:r>
      <w:r w:rsidRPr="00F64F97">
        <w:rPr>
          <w:rFonts w:eastAsiaTheme="minorEastAsia" w:cstheme="minorHAnsi"/>
        </w:rPr>
        <w:t xml:space="preserve"> an issue in KF’s original </w:t>
      </w:r>
      <w:r w:rsidRPr="00F64F97">
        <w:rPr>
          <w:rFonts w:eastAsiaTheme="minorEastAsia" w:cstheme="minorHAnsi"/>
        </w:rPr>
        <w:lastRenderedPageBreak/>
        <w:t xml:space="preserve">PNF </w:t>
      </w:r>
      <w:r w:rsidR="00172F63">
        <w:rPr>
          <w:rFonts w:eastAsiaTheme="minorEastAsia" w:cstheme="minorHAnsi"/>
        </w:rPr>
        <w:t>model</w:t>
      </w:r>
      <w:r w:rsidRPr="00F64F97">
        <w:rPr>
          <w:rFonts w:eastAsiaTheme="minorEastAsia" w:cstheme="minorHAnsi"/>
        </w:rPr>
        <w:t xml:space="preserve">, for which the rate of </w:t>
      </w:r>
      <w:r w:rsidR="00172F63" w:rsidRPr="00172F63">
        <w:rPr>
          <w:rFonts w:eastAsiaTheme="minorEastAsia" w:cstheme="minorHAnsi"/>
          <w:i/>
        </w:rPr>
        <w:t>Bmal1</w:t>
      </w:r>
      <w:r w:rsidR="00172F63">
        <w:rPr>
          <w:rFonts w:eastAsiaTheme="minorEastAsia" w:cstheme="minorHAnsi"/>
        </w:rPr>
        <w:t xml:space="preserve"> transcription </w:t>
      </w:r>
      <w:r w:rsidRPr="00F64F97">
        <w:rPr>
          <w:rFonts w:eastAsiaTheme="minorEastAsia" w:cstheme="minorHAnsi"/>
        </w:rPr>
        <w:t xml:space="preserve">does not </w:t>
      </w:r>
      <w:r w:rsidR="00172F63">
        <w:rPr>
          <w:rFonts w:eastAsiaTheme="minorEastAsia" w:cstheme="minorHAnsi"/>
        </w:rPr>
        <w:t>behave appropriately</w:t>
      </w:r>
      <w:r w:rsidRPr="00F64F97">
        <w:rPr>
          <w:rFonts w:eastAsiaTheme="minorEastAsia" w:cstheme="minorHAnsi"/>
        </w:rPr>
        <w:t xml:space="preserve"> as </w:t>
      </w:r>
      <w:r w:rsidRPr="00F64F97">
        <w:rPr>
          <w:rFonts w:ascii="Cambria" w:eastAsiaTheme="minorEastAsia" w:hAnsi="Cambria" w:cs="Times New Roman"/>
          <w:i/>
        </w:rPr>
        <w:t>R</w:t>
      </w:r>
      <w:r w:rsidRPr="00F64F97">
        <w:rPr>
          <w:rFonts w:ascii="Cambria" w:eastAsiaTheme="minorEastAsia" w:hAnsi="Cambria" w:cstheme="minorHAnsi"/>
        </w:rPr>
        <w:t>→∞</w:t>
      </w:r>
      <w:r w:rsidRPr="00F64F97">
        <w:rPr>
          <w:rFonts w:eastAsiaTheme="minorEastAsia" w:cstheme="minorHAnsi"/>
        </w:rPr>
        <w:t xml:space="preserve"> or </w:t>
      </w:r>
      <w:r w:rsidR="00172F63">
        <w:rPr>
          <w:rFonts w:ascii="Cambria" w:eastAsiaTheme="minorEastAsia" w:hAnsi="Cambria" w:cs="Times New Roman"/>
          <w:i/>
          <w:iCs/>
        </w:rPr>
        <w:t>R</w:t>
      </w:r>
      <w:r w:rsidRPr="00F64F97">
        <w:rPr>
          <w:rFonts w:ascii="Cambria" w:eastAsiaTheme="minorEastAsia" w:hAnsi="Cambria" w:cstheme="minorHAnsi"/>
        </w:rPr>
        <w:t>→0</w:t>
      </w:r>
      <w:r w:rsidRPr="00F64F97">
        <w:rPr>
          <w:rFonts w:eastAsiaTheme="minorEastAsia" w:cstheme="minorHAnsi"/>
        </w:rPr>
        <w:t xml:space="preserve">.   </w:t>
      </w:r>
    </w:p>
    <w:p w14:paraId="05790D68" w14:textId="77777777" w:rsidR="00D0415E" w:rsidRPr="00F64F97" w:rsidRDefault="00D0415E" w:rsidP="00D0415E">
      <w:pPr>
        <w:spacing w:after="120"/>
        <w:rPr>
          <w:rFonts w:eastAsiaTheme="minorEastAsia" w:cstheme="minorHAnsi"/>
          <w:szCs w:val="24"/>
        </w:rPr>
      </w:pPr>
      <w:r w:rsidRPr="00F64F97">
        <w:rPr>
          <w:rFonts w:eastAsiaTheme="minorEastAsia" w:cstheme="minorHAnsi"/>
          <w:b/>
          <w:u w:val="single"/>
        </w:rPr>
        <w:t>Modified Kim-Forger PNF model</w:t>
      </w:r>
      <w:r w:rsidRPr="00F64F97">
        <w:rPr>
          <w:rFonts w:eastAsiaTheme="minorEastAsia" w:cstheme="minorHAnsi"/>
          <w:b/>
        </w:rPr>
        <w:t xml:space="preserve">. </w:t>
      </w:r>
      <w:r w:rsidRPr="00F64F97">
        <w:rPr>
          <w:rFonts w:eastAsiaTheme="minorEastAsia" w:cstheme="minorHAnsi"/>
        </w:rPr>
        <w:t xml:space="preserve">Equations </w:t>
      </w:r>
      <w:r w:rsidRPr="00F64F97">
        <w:rPr>
          <w:rFonts w:eastAsiaTheme="minorEastAsia" w:cstheme="minorHAnsi"/>
        </w:rPr>
        <w:fldChar w:fldCharType="begin"/>
      </w:r>
      <w:r w:rsidRPr="00F64F97">
        <w:rPr>
          <w:rFonts w:eastAsiaTheme="minorEastAsia" w:cstheme="minorHAnsi"/>
        </w:rPr>
        <w:instrText xml:space="preserve"> REF _Ref42557626 \h </w:instrText>
      </w:r>
      <w:r>
        <w:rPr>
          <w:rFonts w:eastAsiaTheme="minorEastAsia" w:cstheme="minorHAnsi"/>
        </w:rPr>
        <w:instrText xml:space="preserve"> \* MERGEFORMAT </w:instrText>
      </w:r>
      <w:r w:rsidRPr="00F64F97">
        <w:rPr>
          <w:rFonts w:eastAsiaTheme="minorEastAsia" w:cstheme="minorHAnsi"/>
        </w:rPr>
      </w:r>
      <w:r w:rsidRPr="00F64F97">
        <w:rPr>
          <w:rFonts w:eastAsiaTheme="minorEastAsia" w:cstheme="minorHAnsi"/>
        </w:rPr>
        <w:fldChar w:fldCharType="separate"/>
      </w:r>
      <w:r w:rsidRPr="00F64F97">
        <w:rPr>
          <w:szCs w:val="24"/>
        </w:rPr>
        <w:t>(1</w:t>
      </w:r>
      <w:r>
        <w:rPr>
          <w:szCs w:val="24"/>
        </w:rPr>
        <w:t>6</w:t>
      </w:r>
      <w:r w:rsidRPr="00F64F97">
        <w:rPr>
          <w:szCs w:val="24"/>
        </w:rPr>
        <w:t>)</w:t>
      </w:r>
      <w:r w:rsidRPr="00F64F97">
        <w:rPr>
          <w:rFonts w:eastAsiaTheme="minorEastAsia" w:cstheme="minorHAnsi"/>
        </w:rPr>
        <w:fldChar w:fldCharType="end"/>
      </w:r>
      <w:r w:rsidRPr="00F64F97">
        <w:rPr>
          <w:rFonts w:eastAsiaTheme="minorEastAsia" w:cstheme="minorHAnsi"/>
        </w:rPr>
        <w:t>-</w:t>
      </w:r>
      <w:r w:rsidRPr="00F64F97">
        <w:rPr>
          <w:rFonts w:eastAsiaTheme="minorEastAsia" w:cstheme="minorHAnsi"/>
        </w:rPr>
        <w:fldChar w:fldCharType="begin"/>
      </w:r>
      <w:r w:rsidRPr="00F64F97">
        <w:rPr>
          <w:rFonts w:eastAsiaTheme="minorEastAsia" w:cstheme="minorHAnsi"/>
        </w:rPr>
        <w:instrText xml:space="preserve"> REF _Ref42557629 \h </w:instrText>
      </w:r>
      <w:r>
        <w:rPr>
          <w:rFonts w:eastAsiaTheme="minorEastAsia" w:cstheme="minorHAnsi"/>
        </w:rPr>
        <w:instrText xml:space="preserve"> \* MERGEFORMAT </w:instrText>
      </w:r>
      <w:r w:rsidRPr="00F64F97">
        <w:rPr>
          <w:rFonts w:eastAsiaTheme="minorEastAsia" w:cstheme="minorHAnsi"/>
        </w:rPr>
      </w:r>
      <w:r w:rsidRPr="00F64F97">
        <w:rPr>
          <w:rFonts w:eastAsiaTheme="minorEastAsia" w:cstheme="minorHAnsi"/>
        </w:rPr>
        <w:fldChar w:fldCharType="separate"/>
      </w:r>
      <w:r w:rsidRPr="00F64F97">
        <w:rPr>
          <w:szCs w:val="24"/>
        </w:rPr>
        <w:t>(</w:t>
      </w:r>
      <w:r>
        <w:rPr>
          <w:szCs w:val="24"/>
        </w:rPr>
        <w:t>21</w:t>
      </w:r>
      <w:r w:rsidRPr="00F64F97">
        <w:rPr>
          <w:szCs w:val="24"/>
        </w:rPr>
        <w:t>)</w:t>
      </w:r>
      <w:r w:rsidRPr="00F64F97">
        <w:rPr>
          <w:rFonts w:eastAsiaTheme="minorEastAsia" w:cstheme="minorHAnsi"/>
        </w:rPr>
        <w:fldChar w:fldCharType="end"/>
      </w:r>
      <w:r w:rsidRPr="00F64F97">
        <w:rPr>
          <w:rFonts w:eastAsiaTheme="minorEastAsia" w:cstheme="minorHAnsi"/>
        </w:rPr>
        <w:t xml:space="preserve"> </w:t>
      </w:r>
      <w:r w:rsidRPr="00F64F97">
        <w:rPr>
          <w:rFonts w:eastAsiaTheme="minorEastAsia" w:cstheme="minorHAnsi"/>
          <w:szCs w:val="24"/>
        </w:rPr>
        <w:t>plus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115"/>
        <w:gridCol w:w="655"/>
      </w:tblGrid>
      <w:tr w:rsidR="00D0415E" w:rsidRPr="00F64F97" w14:paraId="3D0B0ECC" w14:textId="77777777" w:rsidTr="00D0415E">
        <w:tc>
          <w:tcPr>
            <w:tcW w:w="2452" w:type="pct"/>
            <w:vAlign w:val="center"/>
          </w:tcPr>
          <w:p w14:paraId="1004052F" w14:textId="77777777" w:rsidR="00D0415E" w:rsidRPr="00F64F97" w:rsidRDefault="00AF2C0E" w:rsidP="00D0415E">
            <w:pPr>
              <w:spacing w:after="120"/>
              <w:rPr>
                <w:szCs w:val="24"/>
              </w:rPr>
            </w:pPr>
            <m:oMathPara>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A</m:t>
                            </m:r>
                          </m:e>
                        </m:acc>
                      </m:e>
                      <m:sub>
                        <m:r>
                          <m:rPr>
                            <m:nor/>
                          </m:rPr>
                          <w:rPr>
                            <w:rFonts w:ascii="Cambria Math" w:eastAsiaTheme="minorEastAsia" w:hAnsi="Cambria Math" w:cstheme="minorHAnsi"/>
                            <w:szCs w:val="24"/>
                          </w:rPr>
                          <m:t>T</m:t>
                        </m:r>
                      </m:sub>
                    </m:sSub>
                  </m:num>
                  <m:den>
                    <m:r>
                      <w:rPr>
                        <w:rFonts w:ascii="Cambria Math" w:eastAsiaTheme="minorEastAsia" w:hAnsi="Cambria Math" w:cstheme="minorHAnsi"/>
                        <w:szCs w:val="24"/>
                      </w:rPr>
                      <m:t>d</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t</m:t>
                        </m:r>
                      </m:e>
                    </m:acc>
                  </m:den>
                </m:f>
                <m:r>
                  <w:rPr>
                    <w:rFonts w:ascii="Cambria Math" w:eastAsiaTheme="minorEastAsia" w:hAnsi="Cambria Math" w:cstheme="minorHAnsi"/>
                    <w:szCs w:val="24"/>
                  </w:rPr>
                  <m:t>=</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δ</m:t>
                    </m:r>
                  </m:e>
                </m:acc>
                <m:d>
                  <m:dPr>
                    <m:begChr m:val="["/>
                    <m:endChr m:val="]"/>
                    <m:ctrlPr>
                      <w:rPr>
                        <w:rFonts w:ascii="Cambria Math" w:eastAsiaTheme="minorEastAsia" w:hAnsi="Cambria Math" w:cstheme="minorHAnsi"/>
                        <w:i/>
                        <w:szCs w:val="24"/>
                      </w:rPr>
                    </m:ctrlPr>
                  </m:dPr>
                  <m:e>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A</m:t>
                            </m:r>
                          </m:e>
                        </m:acc>
                      </m:e>
                      <m:sub>
                        <m:r>
                          <m:rPr>
                            <m:sty m:val="p"/>
                          </m:rPr>
                          <w:rPr>
                            <w:rFonts w:ascii="Cambria Math" w:eastAsiaTheme="minorEastAsia" w:hAnsi="Cambria Math" w:cstheme="minorHAnsi"/>
                            <w:szCs w:val="24"/>
                          </w:rPr>
                          <m:t>MAX</m:t>
                        </m:r>
                      </m:sub>
                    </m:sSub>
                    <m:f>
                      <m:fPr>
                        <m:ctrlPr>
                          <w:rPr>
                            <w:rFonts w:ascii="Cambria Math" w:eastAsiaTheme="minorEastAsia" w:hAnsi="Cambria Math" w:cstheme="minorHAnsi"/>
                            <w:i/>
                            <w:szCs w:val="24"/>
                          </w:rPr>
                        </m:ctrlPr>
                      </m:fPr>
                      <m:num>
                        <m:r>
                          <w:rPr>
                            <w:rFonts w:ascii="Cambria Math" w:eastAsiaTheme="minorEastAsia" w:hAnsi="Cambria Math" w:cstheme="minorHAnsi"/>
                            <w:szCs w:val="24"/>
                          </w:rPr>
                          <m:t>ε</m:t>
                        </m:r>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R</m:t>
                            </m:r>
                          </m:sub>
                        </m:sSub>
                        <m:r>
                          <w:rPr>
                            <w:rFonts w:ascii="Cambria Math" w:eastAsiaTheme="minorEastAsia" w:hAnsi="Cambria Math" w:cstheme="minorHAnsi"/>
                            <w:szCs w:val="24"/>
                          </w:rPr>
                          <m:t>+</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R</m:t>
                            </m:r>
                          </m:e>
                        </m:acc>
                      </m:num>
                      <m:den>
                        <m:acc>
                          <m:accPr>
                            <m:ctrlPr>
                              <w:rPr>
                                <w:rFonts w:ascii="Cambria Math" w:eastAsiaTheme="minorEastAsia" w:hAnsi="Cambria Math" w:cstheme="minorHAnsi"/>
                                <w:i/>
                                <w:szCs w:val="24"/>
                              </w:rPr>
                            </m:ctrlPr>
                          </m:accPr>
                          <m:e>
                            <m:r>
                              <w:rPr>
                                <w:rFonts w:ascii="Cambria Math" w:eastAsiaTheme="minorEastAsia" w:hAnsi="Cambria Math" w:cstheme="minorHAnsi"/>
                                <w:szCs w:val="24"/>
                              </w:rPr>
                              <m:t>R</m:t>
                            </m:r>
                          </m:e>
                        </m:acc>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R</m:t>
                            </m:r>
                          </m:sub>
                        </m:sSub>
                      </m:den>
                    </m:f>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A</m:t>
                            </m:r>
                          </m:e>
                        </m:acc>
                      </m:e>
                      <m:sub>
                        <m:r>
                          <m:rPr>
                            <m:nor/>
                          </m:rPr>
                          <w:rPr>
                            <w:rFonts w:ascii="Cambria Math" w:eastAsiaTheme="minorEastAsia" w:hAnsi="Cambria Math" w:cstheme="minorHAnsi"/>
                            <w:szCs w:val="24"/>
                          </w:rPr>
                          <m:t>T</m:t>
                        </m:r>
                      </m:sub>
                    </m:sSub>
                  </m:e>
                </m:d>
              </m:oMath>
            </m:oMathPara>
          </w:p>
        </w:tc>
        <w:tc>
          <w:tcPr>
            <w:tcW w:w="2198" w:type="pct"/>
            <w:vAlign w:val="center"/>
          </w:tcPr>
          <w:p w14:paraId="05478A9C" w14:textId="77777777" w:rsidR="00D0415E" w:rsidRPr="00F64F97" w:rsidRDefault="00AF2C0E" w:rsidP="00D0415E">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A</m:t>
                        </m:r>
                      </m:e>
                      <m:sub>
                        <m:r>
                          <m:rPr>
                            <m:nor/>
                          </m:rPr>
                          <w:rPr>
                            <w:rFonts w:ascii="Cambria Math" w:eastAsiaTheme="minorEastAsia" w:hAnsi="Cambria Math" w:cstheme="minorHAnsi"/>
                            <w:szCs w:val="24"/>
                          </w:rPr>
                          <m:t>T</m:t>
                        </m:r>
                      </m:sub>
                    </m:sSub>
                  </m:num>
                  <m:den>
                    <m:r>
                      <w:rPr>
                        <w:rFonts w:ascii="Cambria Math" w:eastAsiaTheme="minorEastAsia" w:hAnsi="Cambria Math" w:cstheme="minorHAnsi"/>
                        <w:szCs w:val="24"/>
                      </w:rPr>
                      <m:t>dt</m:t>
                    </m:r>
                  </m:den>
                </m:f>
                <m:r>
                  <w:rPr>
                    <w:rFonts w:ascii="Cambria Math" w:eastAsiaTheme="minorEastAsia" w:hAnsi="Cambria Math" w:cstheme="minorHAnsi"/>
                    <w:szCs w:val="24"/>
                  </w:rPr>
                  <m:t>=δ</m:t>
                </m:r>
                <m:d>
                  <m:dPr>
                    <m:begChr m:val="["/>
                    <m:endChr m:val="]"/>
                    <m:ctrlPr>
                      <w:rPr>
                        <w:rFonts w:ascii="Cambria Math" w:eastAsiaTheme="minorEastAsia" w:hAnsi="Cambria Math" w:cstheme="minorHAnsi"/>
                        <w:i/>
                        <w:szCs w:val="24"/>
                      </w:rPr>
                    </m:ctrlPr>
                  </m:dPr>
                  <m:e>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A</m:t>
                        </m:r>
                      </m:e>
                      <m:sub>
                        <m:r>
                          <m:rPr>
                            <m:sty m:val="p"/>
                          </m:rPr>
                          <w:rPr>
                            <w:rFonts w:ascii="Cambria Math" w:eastAsiaTheme="minorEastAsia" w:hAnsi="Cambria Math" w:cstheme="minorHAnsi"/>
                            <w:szCs w:val="24"/>
                          </w:rPr>
                          <m:t>MAX</m:t>
                        </m:r>
                      </m:sub>
                    </m:sSub>
                    <m:f>
                      <m:fPr>
                        <m:ctrlPr>
                          <w:rPr>
                            <w:rFonts w:ascii="Cambria Math" w:eastAsiaTheme="minorEastAsia" w:hAnsi="Cambria Math" w:cstheme="minorHAnsi"/>
                            <w:i/>
                            <w:szCs w:val="24"/>
                          </w:rPr>
                        </m:ctrlPr>
                      </m:fPr>
                      <m:num>
                        <m:r>
                          <w:rPr>
                            <w:rFonts w:ascii="Cambria Math" w:eastAsiaTheme="minorEastAsia" w:hAnsi="Cambria Math" w:cstheme="minorHAnsi"/>
                            <w:szCs w:val="24"/>
                          </w:rPr>
                          <m:t>ε+R</m:t>
                        </m:r>
                      </m:num>
                      <m:den>
                        <m:r>
                          <w:rPr>
                            <w:rFonts w:ascii="Cambria Math" w:eastAsiaTheme="minorEastAsia" w:hAnsi="Cambria Math" w:cstheme="minorHAnsi"/>
                            <w:szCs w:val="24"/>
                          </w:rPr>
                          <m:t>R+1</m:t>
                        </m:r>
                      </m:den>
                    </m:f>
                    <m:r>
                      <w:rPr>
                        <w:rFonts w:ascii="Cambria Math" w:eastAsiaTheme="minorEastAsia" w:hAnsi="Cambria Math" w:cstheme="minorHAnsi"/>
                        <w:szCs w:val="24"/>
                      </w:rPr>
                      <m:t>-</m:t>
                    </m:r>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A</m:t>
                        </m:r>
                      </m:e>
                      <m:sub>
                        <m:r>
                          <m:rPr>
                            <m:nor/>
                          </m:rPr>
                          <w:rPr>
                            <w:rFonts w:ascii="Cambria Math" w:eastAsiaTheme="minorEastAsia" w:hAnsi="Cambria Math" w:cstheme="minorHAnsi"/>
                            <w:szCs w:val="24"/>
                          </w:rPr>
                          <m:t>T</m:t>
                        </m:r>
                      </m:sub>
                    </m:sSub>
                  </m:e>
                </m:d>
              </m:oMath>
            </m:oMathPara>
          </w:p>
        </w:tc>
        <w:tc>
          <w:tcPr>
            <w:tcW w:w="350" w:type="pct"/>
            <w:vAlign w:val="center"/>
          </w:tcPr>
          <w:p w14:paraId="249D2E6F" w14:textId="77777777" w:rsidR="00D0415E" w:rsidRPr="00F64F97" w:rsidRDefault="00D0415E" w:rsidP="00D0415E">
            <w:pPr>
              <w:spacing w:after="120"/>
              <w:ind w:right="-109"/>
              <w:jc w:val="right"/>
              <w:rPr>
                <w:szCs w:val="24"/>
              </w:rPr>
            </w:pPr>
            <w:r w:rsidRPr="00F64F97">
              <w:rPr>
                <w:szCs w:val="24"/>
              </w:rPr>
              <w:t>(</w:t>
            </w:r>
            <w:r>
              <w:rPr>
                <w:szCs w:val="24"/>
              </w:rPr>
              <w:t>24</w:t>
            </w:r>
            <w:r w:rsidRPr="00F64F97">
              <w:rPr>
                <w:szCs w:val="24"/>
              </w:rPr>
              <w:t>)</w:t>
            </w:r>
          </w:p>
        </w:tc>
      </w:tr>
      <w:tr w:rsidR="00D0415E" w:rsidRPr="00F64F97" w14:paraId="095CF2C5" w14:textId="77777777" w:rsidTr="00D0415E">
        <w:tc>
          <w:tcPr>
            <w:tcW w:w="2452" w:type="pct"/>
            <w:vAlign w:val="center"/>
          </w:tcPr>
          <w:p w14:paraId="6C4383F8" w14:textId="77777777" w:rsidR="00D0415E" w:rsidRPr="00F64F97" w:rsidRDefault="00AF2C0E" w:rsidP="00D0415E">
            <w:pPr>
              <w:spacing w:after="120"/>
              <w:rPr>
                <w:szCs w:val="24"/>
              </w:rPr>
            </w:pPr>
            <m:oMathPara>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R</m:t>
                        </m:r>
                      </m:e>
                    </m:acc>
                  </m:num>
                  <m:den>
                    <m:r>
                      <w:rPr>
                        <w:rFonts w:ascii="Cambria Math" w:eastAsiaTheme="minorEastAsia" w:hAnsi="Cambria Math" w:cstheme="minorHAnsi"/>
                        <w:szCs w:val="24"/>
                      </w:rPr>
                      <m:t>d</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t</m:t>
                        </m:r>
                      </m:e>
                    </m:acc>
                  </m:den>
                </m:f>
                <m:r>
                  <w:rPr>
                    <w:rFonts w:ascii="Cambria Math" w:eastAsiaTheme="minorEastAsia" w:hAnsi="Cambria Math" w:cstheme="minorHAnsi"/>
                    <w:szCs w:val="24"/>
                  </w:rPr>
                  <m:t>=</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δ</m:t>
                    </m:r>
                  </m:e>
                </m:acc>
                <m:d>
                  <m:dPr>
                    <m:begChr m:val="["/>
                    <m:endChr m:val="]"/>
                    <m:ctrlPr>
                      <w:rPr>
                        <w:rFonts w:ascii="Cambria Math" w:eastAsiaTheme="minorEastAsia" w:hAnsi="Cambria Math" w:cstheme="minorHAnsi"/>
                        <w:i/>
                        <w:szCs w:val="24"/>
                      </w:rPr>
                    </m:ctrlPr>
                  </m:dPr>
                  <m:e>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R</m:t>
                            </m:r>
                          </m:e>
                        </m:acc>
                      </m:e>
                      <m:sub>
                        <m:r>
                          <m:rPr>
                            <m:sty m:val="p"/>
                          </m:rPr>
                          <w:rPr>
                            <w:rFonts w:ascii="Cambria Math" w:eastAsiaTheme="minorEastAsia" w:hAnsi="Cambria Math" w:cstheme="minorHAnsi"/>
                            <w:szCs w:val="24"/>
                          </w:rPr>
                          <m:t>MAX</m:t>
                        </m:r>
                      </m:sub>
                    </m:sSub>
                    <m:r>
                      <w:rPr>
                        <w:rFonts w:ascii="Cambria Math" w:eastAsiaTheme="minorEastAsia" w:hAnsi="Cambria Math" w:cstheme="minorHAnsi"/>
                      </w:rPr>
                      <m:t>F(</m:t>
                    </m:r>
                    <m:sSub>
                      <m:sSubPr>
                        <m:ctrlPr>
                          <w:rPr>
                            <w:rFonts w:ascii="Cambria Math" w:eastAsiaTheme="minorEastAsia" w:hAnsi="Cambria Math" w:cstheme="minorHAnsi"/>
                            <w:i/>
                          </w:rPr>
                        </m:ctrlPr>
                      </m:sSubPr>
                      <m:e>
                        <m:acc>
                          <m:accPr>
                            <m:ctrlPr>
                              <w:rPr>
                                <w:rFonts w:ascii="Cambria Math" w:eastAsiaTheme="minorEastAsia" w:hAnsi="Cambria Math" w:cstheme="minorHAnsi"/>
                                <w:i/>
                              </w:rPr>
                            </m:ctrlPr>
                          </m:accPr>
                          <m:e>
                            <m:r>
                              <w:rPr>
                                <w:rFonts w:ascii="Cambria Math" w:eastAsiaTheme="minorEastAsia" w:hAnsi="Cambria Math" w:cstheme="minorHAnsi"/>
                              </w:rPr>
                              <m:t>A</m:t>
                            </m:r>
                          </m:e>
                        </m:acc>
                      </m:e>
                      <m:sub>
                        <m:r>
                          <m:rPr>
                            <m:nor/>
                          </m:rPr>
                          <w:rPr>
                            <w:rFonts w:ascii="Cambria Math" w:eastAsiaTheme="minorEastAsia" w:hAnsi="Cambria Math" w:cstheme="minorHAnsi"/>
                          </w:rPr>
                          <m:t>free</m:t>
                        </m:r>
                      </m:sub>
                    </m:sSub>
                    <m:r>
                      <w:rPr>
                        <w:rFonts w:ascii="Cambria Math" w:eastAsiaTheme="minorEastAsia" w:hAnsi="Cambria Math" w:cstheme="minorHAnsi"/>
                      </w:rPr>
                      <m:t>)</m:t>
                    </m:r>
                    <m:r>
                      <w:rPr>
                        <w:rFonts w:ascii="Cambria Math" w:eastAsiaTheme="minorEastAsia" w:hAnsi="Cambria Math" w:cstheme="minorHAnsi"/>
                        <w:szCs w:val="24"/>
                      </w:rPr>
                      <m:t>-</m:t>
                    </m:r>
                    <m:acc>
                      <m:accPr>
                        <m:ctrlPr>
                          <w:rPr>
                            <w:rFonts w:ascii="Cambria Math" w:eastAsiaTheme="minorEastAsia" w:hAnsi="Cambria Math" w:cstheme="minorHAnsi"/>
                            <w:i/>
                            <w:szCs w:val="24"/>
                          </w:rPr>
                        </m:ctrlPr>
                      </m:accPr>
                      <m:e>
                        <m:r>
                          <w:rPr>
                            <w:rFonts w:ascii="Cambria Math" w:eastAsiaTheme="minorEastAsia" w:hAnsi="Cambria Math" w:cstheme="minorHAnsi"/>
                            <w:szCs w:val="24"/>
                          </w:rPr>
                          <m:t>R</m:t>
                        </m:r>
                      </m:e>
                    </m:acc>
                  </m:e>
                </m:d>
              </m:oMath>
            </m:oMathPara>
          </w:p>
        </w:tc>
        <w:tc>
          <w:tcPr>
            <w:tcW w:w="2198" w:type="pct"/>
            <w:vAlign w:val="center"/>
          </w:tcPr>
          <w:p w14:paraId="752AB574" w14:textId="77777777" w:rsidR="00D0415E" w:rsidRPr="00F64F97" w:rsidRDefault="00AF2C0E" w:rsidP="00D0415E">
            <w:pPr>
              <w:spacing w:after="120"/>
              <w:rPr>
                <w:szCs w:val="24"/>
              </w:rPr>
            </w:pPr>
            <m:oMathPara>
              <m:oMathParaPr>
                <m:jc m:val="center"/>
              </m:oMathParaPr>
              <m:oMath>
                <m:f>
                  <m:fPr>
                    <m:ctrlPr>
                      <w:rPr>
                        <w:rFonts w:ascii="Cambria Math" w:eastAsiaTheme="minorEastAsia" w:hAnsi="Cambria Math" w:cstheme="minorHAnsi"/>
                        <w:i/>
                        <w:szCs w:val="24"/>
                      </w:rPr>
                    </m:ctrlPr>
                  </m:fPr>
                  <m:num>
                    <m:r>
                      <w:rPr>
                        <w:rFonts w:ascii="Cambria Math" w:eastAsiaTheme="minorEastAsia" w:hAnsi="Cambria Math" w:cstheme="minorHAnsi"/>
                        <w:szCs w:val="24"/>
                      </w:rPr>
                      <m:t>dR</m:t>
                    </m:r>
                  </m:num>
                  <m:den>
                    <m:r>
                      <w:rPr>
                        <w:rFonts w:ascii="Cambria Math" w:eastAsiaTheme="minorEastAsia" w:hAnsi="Cambria Math" w:cstheme="minorHAnsi"/>
                        <w:szCs w:val="24"/>
                      </w:rPr>
                      <m:t>dt</m:t>
                    </m:r>
                  </m:den>
                </m:f>
                <m:r>
                  <w:rPr>
                    <w:rFonts w:ascii="Cambria Math" w:eastAsiaTheme="minorEastAsia" w:hAnsi="Cambria Math" w:cstheme="minorHAnsi"/>
                    <w:szCs w:val="24"/>
                  </w:rPr>
                  <m:t>=δ</m:t>
                </m:r>
                <m:d>
                  <m:dPr>
                    <m:begChr m:val="["/>
                    <m:endChr m:val="]"/>
                    <m:ctrlPr>
                      <w:rPr>
                        <w:rFonts w:ascii="Cambria Math" w:eastAsiaTheme="minorEastAsia" w:hAnsi="Cambria Math" w:cstheme="minorHAnsi"/>
                        <w:i/>
                        <w:szCs w:val="24"/>
                      </w:rPr>
                    </m:ctrlPr>
                  </m:dPr>
                  <m:e>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R</m:t>
                        </m:r>
                      </m:e>
                      <m:sub>
                        <m:r>
                          <m:rPr>
                            <m:sty m:val="p"/>
                          </m:rPr>
                          <w:rPr>
                            <w:rFonts w:ascii="Cambria Math" w:eastAsiaTheme="minorEastAsia" w:hAnsi="Cambria Math" w:cstheme="minorHAnsi"/>
                            <w:szCs w:val="24"/>
                          </w:rPr>
                          <m:t>MAX</m:t>
                        </m:r>
                      </m:sub>
                    </m:sSub>
                    <m:r>
                      <w:rPr>
                        <w:rFonts w:ascii="Cambria Math" w:eastAsiaTheme="minorEastAsia" w:hAnsi="Cambria Math" w:cstheme="minorHAnsi"/>
                      </w:rPr>
                      <m:t>F(</m:t>
                    </m:r>
                    <m:sSub>
                      <m:sSubPr>
                        <m:ctrlPr>
                          <w:rPr>
                            <w:rFonts w:ascii="Cambria Math" w:eastAsiaTheme="minorEastAsia" w:hAnsi="Cambria Math" w:cstheme="minorHAnsi"/>
                            <w:i/>
                          </w:rPr>
                        </m:ctrlPr>
                      </m:sSubPr>
                      <m:e>
                        <m:r>
                          <w:rPr>
                            <w:rFonts w:ascii="Cambria Math" w:eastAsiaTheme="minorEastAsia" w:hAnsi="Cambria Math" w:cstheme="minorHAnsi"/>
                          </w:rPr>
                          <m:t>A</m:t>
                        </m:r>
                      </m:e>
                      <m:sub>
                        <m:r>
                          <m:rPr>
                            <m:nor/>
                          </m:rPr>
                          <w:rPr>
                            <w:rFonts w:ascii="Cambria Math" w:eastAsiaTheme="minorEastAsia" w:hAnsi="Cambria Math" w:cstheme="minorHAnsi"/>
                          </w:rPr>
                          <m:t>free</m:t>
                        </m:r>
                      </m:sub>
                    </m:sSub>
                    <m:r>
                      <w:rPr>
                        <w:rFonts w:ascii="Cambria Math" w:eastAsiaTheme="minorEastAsia" w:hAnsi="Cambria Math" w:cstheme="minorHAnsi"/>
                      </w:rPr>
                      <m:t>)</m:t>
                    </m:r>
                    <m:r>
                      <w:rPr>
                        <w:rFonts w:ascii="Cambria Math" w:eastAsiaTheme="minorEastAsia" w:hAnsi="Cambria Math" w:cstheme="minorHAnsi"/>
                        <w:szCs w:val="24"/>
                      </w:rPr>
                      <m:t>-R</m:t>
                    </m:r>
                  </m:e>
                </m:d>
              </m:oMath>
            </m:oMathPara>
          </w:p>
        </w:tc>
        <w:tc>
          <w:tcPr>
            <w:tcW w:w="350" w:type="pct"/>
            <w:vAlign w:val="center"/>
          </w:tcPr>
          <w:p w14:paraId="028026CB" w14:textId="77777777" w:rsidR="00D0415E" w:rsidRPr="00F64F97" w:rsidRDefault="00D0415E" w:rsidP="00D0415E">
            <w:pPr>
              <w:spacing w:after="120"/>
              <w:ind w:right="-109"/>
              <w:jc w:val="right"/>
              <w:rPr>
                <w:szCs w:val="24"/>
              </w:rPr>
            </w:pPr>
            <w:r w:rsidRPr="00F64F97">
              <w:rPr>
                <w:szCs w:val="24"/>
              </w:rPr>
              <w:t>(</w:t>
            </w:r>
            <w:r>
              <w:rPr>
                <w:szCs w:val="24"/>
              </w:rPr>
              <w:t>25</w:t>
            </w:r>
            <w:r w:rsidRPr="00F64F97">
              <w:rPr>
                <w:szCs w:val="24"/>
              </w:rPr>
              <w:t>)</w:t>
            </w:r>
          </w:p>
        </w:tc>
      </w:tr>
    </w:tbl>
    <w:p w14:paraId="4DDA2BD0" w14:textId="6EB93036" w:rsidR="00D0415E" w:rsidRPr="00793944" w:rsidRDefault="00D0415E" w:rsidP="00D0415E">
      <w:pPr>
        <w:spacing w:after="120"/>
        <w:jc w:val="both"/>
        <w:rPr>
          <w:szCs w:val="24"/>
        </w:rPr>
      </w:pPr>
      <w:r>
        <w:rPr>
          <w:rFonts w:cstheme="minorHAnsi"/>
          <w:szCs w:val="24"/>
        </w:rPr>
        <w:t xml:space="preserve">The dimensional equations on the left-hand-side are cast into dimensionless form with the same definitions used </w:t>
      </w:r>
      <w:r w:rsidR="00E24687">
        <w:rPr>
          <w:rFonts w:cstheme="minorHAnsi"/>
          <w:szCs w:val="24"/>
        </w:rPr>
        <w:t>earlier</w:t>
      </w:r>
      <w:r>
        <w:rPr>
          <w:rFonts w:cstheme="minorHAnsi"/>
          <w:szCs w:val="24"/>
        </w:rPr>
        <w:t xml:space="preserve">, plus </w:t>
      </w:r>
      <m:oMath>
        <m:r>
          <w:rPr>
            <w:rFonts w:ascii="Cambria Math" w:hAnsi="Cambria Math" w:cstheme="minorHAnsi"/>
            <w:szCs w:val="24"/>
          </w:rPr>
          <m:t xml:space="preserve"> R=</m:t>
        </m:r>
        <m:f>
          <m:fPr>
            <m:ctrlPr>
              <w:rPr>
                <w:rFonts w:ascii="Cambria Math" w:hAnsi="Cambria Math" w:cstheme="minorHAnsi"/>
                <w:i/>
                <w:szCs w:val="24"/>
              </w:rPr>
            </m:ctrlPr>
          </m:fPr>
          <m:num>
            <m:acc>
              <m:accPr>
                <m:ctrlPr>
                  <w:rPr>
                    <w:rFonts w:ascii="Cambria Math" w:hAnsi="Cambria Math" w:cstheme="minorHAnsi"/>
                    <w:i/>
                    <w:szCs w:val="24"/>
                  </w:rPr>
                </m:ctrlPr>
              </m:accPr>
              <m:e>
                <m:r>
                  <w:rPr>
                    <w:rFonts w:ascii="Cambria Math" w:hAnsi="Cambria Math" w:cstheme="minorHAnsi"/>
                    <w:szCs w:val="24"/>
                  </w:rPr>
                  <m:t>R</m:t>
                </m:r>
              </m:e>
            </m:acc>
          </m:num>
          <m:den>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R</m:t>
                </m:r>
              </m:sub>
            </m:sSub>
          </m:den>
        </m:f>
        <m:r>
          <w:rPr>
            <w:rFonts w:ascii="Cambria Math" w:hAnsi="Cambria Math" w:cstheme="minorHAnsi"/>
            <w:szCs w:val="24"/>
          </w:rPr>
          <m:t xml:space="preserve"> ,  </m:t>
        </m:r>
        <m:sSub>
          <m:sSubPr>
            <m:ctrlPr>
              <w:rPr>
                <w:rFonts w:ascii="Cambria Math" w:hAnsi="Cambria Math" w:cstheme="minorHAnsi"/>
                <w:i/>
                <w:szCs w:val="24"/>
              </w:rPr>
            </m:ctrlPr>
          </m:sSubPr>
          <m:e>
            <m:r>
              <w:rPr>
                <w:rFonts w:ascii="Cambria Math" w:hAnsi="Cambria Math" w:cstheme="minorHAnsi"/>
                <w:szCs w:val="24"/>
              </w:rPr>
              <m:t>R</m:t>
            </m:r>
          </m:e>
          <m:sub>
            <m:r>
              <m:rPr>
                <m:nor/>
              </m:rPr>
              <w:rPr>
                <w:rFonts w:ascii="Cambria Math" w:hAnsi="Cambria Math" w:cstheme="minorHAnsi"/>
                <w:szCs w:val="24"/>
              </w:rPr>
              <m:t>MAX</m:t>
            </m:r>
          </m:sub>
        </m:sSub>
        <m:r>
          <w:rPr>
            <w:rFonts w:ascii="Cambria Math" w:hAnsi="Cambria Math" w:cstheme="minorHAnsi"/>
            <w:szCs w:val="24"/>
          </w:rPr>
          <m:t>=</m:t>
        </m:r>
        <m:f>
          <m:fPr>
            <m:ctrlPr>
              <w:rPr>
                <w:rFonts w:ascii="Cambria Math" w:hAnsi="Cambria Math" w:cstheme="minorHAnsi"/>
                <w:i/>
                <w:szCs w:val="24"/>
              </w:rPr>
            </m:ctrlPr>
          </m:fPr>
          <m:num>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R</m:t>
                    </m:r>
                  </m:e>
                </m:acc>
              </m:e>
              <m:sub>
                <m:r>
                  <m:rPr>
                    <m:nor/>
                  </m:rPr>
                  <w:rPr>
                    <w:rFonts w:ascii="Cambria Math" w:hAnsi="Cambria Math" w:cstheme="minorHAnsi"/>
                    <w:szCs w:val="24"/>
                  </w:rPr>
                  <m:t>MAX</m:t>
                </m:r>
              </m:sub>
            </m:sSub>
          </m:num>
          <m:den>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R</m:t>
                </m:r>
              </m:sub>
            </m:sSub>
          </m:den>
        </m:f>
        <m:r>
          <w:rPr>
            <w:rFonts w:ascii="Cambria Math" w:hAnsi="Cambria Math" w:cstheme="minorHAnsi"/>
            <w:szCs w:val="24"/>
          </w:rPr>
          <m:t xml:space="preserve"> .</m:t>
        </m:r>
      </m:oMath>
      <w:r>
        <w:rPr>
          <w:rFonts w:cstheme="minorHAnsi"/>
          <w:szCs w:val="24"/>
        </w:rPr>
        <w:t xml:space="preserve"> </w:t>
      </w:r>
    </w:p>
    <w:p w14:paraId="7FE9E982" w14:textId="4A5CC408" w:rsidR="00E24687" w:rsidRPr="00D440FC" w:rsidRDefault="00E24687" w:rsidP="008F54E5">
      <w:pPr>
        <w:spacing w:after="120"/>
        <w:jc w:val="both"/>
        <w:rPr>
          <w:rFonts w:cstheme="minorHAnsi"/>
          <w:szCs w:val="24"/>
        </w:rPr>
      </w:pPr>
      <w:r>
        <w:rPr>
          <w:szCs w:val="24"/>
          <w:highlight w:val="yellow"/>
        </w:rPr>
        <w:t>To</w:t>
      </w:r>
      <w:r w:rsidRPr="00DC291F">
        <w:rPr>
          <w:szCs w:val="24"/>
          <w:highlight w:val="yellow"/>
        </w:rPr>
        <w:t xml:space="preserve"> compare </w:t>
      </w:r>
      <w:r>
        <w:rPr>
          <w:szCs w:val="24"/>
          <w:highlight w:val="yellow"/>
        </w:rPr>
        <w:t>P</w:t>
      </w:r>
      <w:r w:rsidRPr="00DC291F">
        <w:rPr>
          <w:szCs w:val="24"/>
          <w:highlight w:val="yellow"/>
        </w:rPr>
        <w:t xml:space="preserve">NF </w:t>
      </w:r>
      <w:r>
        <w:rPr>
          <w:szCs w:val="24"/>
          <w:highlight w:val="yellow"/>
        </w:rPr>
        <w:t>to SNF, we adopt the following constraints</w:t>
      </w:r>
      <w:r w:rsidRPr="00DC291F">
        <w:rPr>
          <w:szCs w:val="24"/>
          <w:highlight w:val="yellow"/>
        </w:rPr>
        <w:t>.</w:t>
      </w:r>
      <w:r>
        <w:rPr>
          <w:szCs w:val="24"/>
        </w:rPr>
        <w:t xml:space="preserve"> First of all, since maximum number of ROR molecules during the circadian rhythm in mouse cells (???) is </w:t>
      </w:r>
      <w:r w:rsidR="005503E3">
        <w:rPr>
          <w:szCs w:val="24"/>
        </w:rPr>
        <w:t>25</w:t>
      </w:r>
      <w:r>
        <w:rPr>
          <w:szCs w:val="24"/>
        </w:rPr>
        <w:t xml:space="preserve">,000 </w:t>
      </w:r>
      <w:r w:rsidR="005503E3">
        <w:rPr>
          <w:szCs w:val="24"/>
        </w:rPr>
        <w:t>[</w:t>
      </w:r>
      <w:r>
        <w:rPr>
          <w:szCs w:val="24"/>
        </w:rPr>
        <w:t>Narumi et al. REF],</w:t>
      </w:r>
      <w:r w:rsidR="005503E3">
        <w:rPr>
          <w:szCs w:val="24"/>
        </w:rPr>
        <w:t xml:space="preserve"> we estimate that </w:t>
      </w:r>
      <m:oMath>
        <m:f>
          <m:fPr>
            <m:ctrlPr>
              <w:rPr>
                <w:rFonts w:ascii="Cambria Math" w:hAnsi="Cambria Math"/>
                <w:i/>
                <w:szCs w:val="24"/>
              </w:rPr>
            </m:ctrlPr>
          </m:fPr>
          <m:num>
            <m:r>
              <w:rPr>
                <w:rFonts w:ascii="Cambria Math" w:hAnsi="Cambria Math"/>
                <w:szCs w:val="24"/>
              </w:rPr>
              <m:t xml:space="preserve">25,000 </m:t>
            </m:r>
            <m:r>
              <m:rPr>
                <m:nor/>
              </m:rPr>
              <w:rPr>
                <w:rFonts w:ascii="Cambria Math" w:hAnsi="Cambria Math"/>
                <w:szCs w:val="24"/>
              </w:rPr>
              <m:t>molec</m:t>
            </m:r>
          </m:num>
          <m:den>
            <m:r>
              <w:rPr>
                <w:rFonts w:ascii="Cambria Math" w:hAnsi="Cambria Math"/>
                <w:szCs w:val="24"/>
              </w:rPr>
              <m:t xml:space="preserve">500 </m:t>
            </m:r>
            <m:r>
              <m:rPr>
                <m:nor/>
              </m:rPr>
              <w:rPr>
                <w:rFonts w:ascii="Cambria Math" w:hAnsi="Cambria Math"/>
                <w:szCs w:val="24"/>
              </w:rPr>
              <m:t>fL</m:t>
            </m:r>
          </m:den>
        </m:f>
        <m:r>
          <w:rPr>
            <w:rFonts w:ascii="Cambria Math" w:hAnsi="Cambria Math"/>
            <w:szCs w:val="24"/>
          </w:rPr>
          <m:t xml:space="preserve">=83 </m:t>
        </m:r>
        <m:r>
          <m:rPr>
            <m:nor/>
          </m:rPr>
          <w:rPr>
            <w:rFonts w:ascii="Cambria Math" w:hAnsi="Cambria Math"/>
            <w:szCs w:val="24"/>
          </w:rPr>
          <m:t>nM</m:t>
        </m:r>
        <m:r>
          <w:rPr>
            <w:rFonts w:ascii="Cambria Math" w:hAnsi="Cambria Math"/>
            <w:szCs w:val="24"/>
          </w:rPr>
          <m:t>=</m:t>
        </m:r>
        <m:sSub>
          <m:sSubPr>
            <m:ctrlPr>
              <w:rPr>
                <w:rFonts w:ascii="Cambria Math" w:hAnsi="Cambria Math"/>
                <w:i/>
                <w:szCs w:val="24"/>
              </w:rPr>
            </m:ctrlPr>
          </m:sSubPr>
          <m:e>
            <m:acc>
              <m:accPr>
                <m:ctrlPr>
                  <w:rPr>
                    <w:rFonts w:ascii="Cambria Math" w:hAnsi="Cambria Math"/>
                    <w:i/>
                    <w:szCs w:val="24"/>
                  </w:rPr>
                </m:ctrlPr>
              </m:accPr>
              <m:e>
                <m:r>
                  <w:rPr>
                    <w:rFonts w:ascii="Cambria Math" w:hAnsi="Cambria Math"/>
                    <w:szCs w:val="24"/>
                  </w:rPr>
                  <m:t>K</m:t>
                </m:r>
              </m:e>
            </m:acc>
          </m:e>
          <m:sub>
            <m:r>
              <m:rPr>
                <m:nor/>
              </m:rPr>
              <w:rPr>
                <w:rFonts w:ascii="Cambria Math" w:hAnsi="Cambria Math"/>
                <w:szCs w:val="24"/>
              </w:rPr>
              <m:t>R</m:t>
            </m:r>
          </m:sub>
        </m:sSub>
        <m:r>
          <w:rPr>
            <w:rFonts w:ascii="Cambria Math" w:hAnsi="Cambria Math"/>
            <w:szCs w:val="24"/>
          </w:rPr>
          <m:t>∙</m:t>
        </m:r>
        <m:func>
          <m:funcPr>
            <m:ctrlPr>
              <w:rPr>
                <w:rFonts w:ascii="Cambria Math" w:hAnsi="Cambria Math"/>
                <w:i/>
                <w:szCs w:val="24"/>
              </w:rPr>
            </m:ctrlPr>
          </m:funcPr>
          <m:fName>
            <m:limLow>
              <m:limLowPr>
                <m:ctrlPr>
                  <w:rPr>
                    <w:rFonts w:ascii="Cambria Math" w:hAnsi="Cambria Math"/>
                    <w:i/>
                    <w:szCs w:val="24"/>
                  </w:rPr>
                </m:ctrlPr>
              </m:limLowPr>
              <m:e>
                <m:r>
                  <m:rPr>
                    <m:sty m:val="p"/>
                  </m:rPr>
                  <w:rPr>
                    <w:rFonts w:ascii="Cambria Math" w:hAnsi="Cambria Math"/>
                    <w:szCs w:val="24"/>
                  </w:rPr>
                  <m:t>max</m:t>
                </m:r>
              </m:e>
              <m:lim>
                <m:r>
                  <w:rPr>
                    <w:rFonts w:ascii="Cambria Math" w:hAnsi="Cambria Math"/>
                    <w:szCs w:val="24"/>
                  </w:rPr>
                  <m:t>t</m:t>
                </m:r>
              </m:lim>
            </m:limLow>
          </m:fName>
          <m:e>
            <m:r>
              <w:rPr>
                <w:rFonts w:ascii="Cambria Math" w:hAnsi="Cambria Math"/>
                <w:szCs w:val="24"/>
              </w:rPr>
              <m:t>R</m:t>
            </m:r>
            <m:d>
              <m:dPr>
                <m:ctrlPr>
                  <w:rPr>
                    <w:rFonts w:ascii="Cambria Math" w:hAnsi="Cambria Math"/>
                    <w:i/>
                    <w:szCs w:val="24"/>
                  </w:rPr>
                </m:ctrlPr>
              </m:dPr>
              <m:e>
                <m:r>
                  <w:rPr>
                    <w:rFonts w:ascii="Cambria Math" w:hAnsi="Cambria Math"/>
                    <w:szCs w:val="24"/>
                  </w:rPr>
                  <m:t>t</m:t>
                </m:r>
              </m:e>
            </m:d>
            <m:r>
              <m:rPr>
                <m:nor/>
              </m:rPr>
              <w:rPr>
                <w:rFonts w:ascii="Cambria Math" w:hAnsi="Cambria Math"/>
                <w:szCs w:val="24"/>
              </w:rPr>
              <m:t xml:space="preserve"> </m:t>
            </m:r>
          </m:e>
        </m:func>
      </m:oMath>
      <w:r w:rsidR="005503E3">
        <w:rPr>
          <w:szCs w:val="24"/>
        </w:rPr>
        <w:t xml:space="preserve">, and consequently we </w:t>
      </w:r>
      <w:r>
        <w:rPr>
          <w:szCs w:val="24"/>
        </w:rPr>
        <w:t xml:space="preserve">constrain </w:t>
      </w:r>
      <w:r w:rsidR="005503E3">
        <w:rPr>
          <w:rFonts w:ascii="Cambria" w:hAnsi="Cambria"/>
          <w:i/>
          <w:szCs w:val="24"/>
        </w:rPr>
        <w:t>R</w:t>
      </w:r>
      <w:r w:rsidRPr="00B9365C">
        <w:rPr>
          <w:rFonts w:ascii="Cambria" w:hAnsi="Cambria"/>
          <w:szCs w:val="24"/>
          <w:vertAlign w:val="subscript"/>
        </w:rPr>
        <w:t>MAX</w:t>
      </w:r>
      <w:r>
        <w:rPr>
          <w:szCs w:val="24"/>
        </w:rPr>
        <w:t xml:space="preserve"> so that </w:t>
      </w:r>
      <m:oMath>
        <m:func>
          <m:funcPr>
            <m:ctrlPr>
              <w:rPr>
                <w:rFonts w:ascii="Cambria Math" w:hAnsi="Cambria Math"/>
                <w:i/>
                <w:szCs w:val="24"/>
              </w:rPr>
            </m:ctrlPr>
          </m:funcPr>
          <m:fName>
            <m:limLow>
              <m:limLowPr>
                <m:ctrlPr>
                  <w:rPr>
                    <w:rFonts w:ascii="Cambria Math" w:hAnsi="Cambria Math"/>
                    <w:i/>
                    <w:szCs w:val="24"/>
                  </w:rPr>
                </m:ctrlPr>
              </m:limLowPr>
              <m:e>
                <m:r>
                  <m:rPr>
                    <m:sty m:val="p"/>
                  </m:rPr>
                  <w:rPr>
                    <w:rFonts w:ascii="Cambria Math" w:hAnsi="Cambria Math"/>
                    <w:szCs w:val="24"/>
                  </w:rPr>
                  <m:t>max</m:t>
                </m:r>
              </m:e>
              <m:lim/>
            </m:limLow>
          </m:fName>
          <m:e>
            <m:r>
              <w:rPr>
                <w:rFonts w:ascii="Cambria Math" w:hAnsi="Cambria Math"/>
                <w:szCs w:val="24"/>
              </w:rPr>
              <m:t>R</m:t>
            </m:r>
            <m:d>
              <m:dPr>
                <m:ctrlPr>
                  <w:rPr>
                    <w:rFonts w:ascii="Cambria Math" w:hAnsi="Cambria Math"/>
                    <w:i/>
                    <w:szCs w:val="24"/>
                  </w:rPr>
                </m:ctrlPr>
              </m:dPr>
              <m:e>
                <m:r>
                  <w:rPr>
                    <w:rFonts w:ascii="Cambria Math" w:hAnsi="Cambria Math"/>
                    <w:szCs w:val="24"/>
                  </w:rPr>
                  <m:t>t</m:t>
                </m:r>
              </m:e>
            </m:d>
            <m:r>
              <w:rPr>
                <w:rFonts w:ascii="Cambria Math" w:hAnsi="Cambria Math"/>
                <w:szCs w:val="24"/>
              </w:rPr>
              <m:t>&lt;5</m:t>
            </m:r>
          </m:e>
        </m:func>
      </m:oMath>
      <w:r>
        <w:rPr>
          <w:szCs w:val="24"/>
        </w:rPr>
        <w:t>. We continue to insist that the relative amplitude</w:t>
      </w:r>
      <w:r w:rsidR="005503E3">
        <w:rPr>
          <w:szCs w:val="24"/>
        </w:rPr>
        <w:t>s</w:t>
      </w:r>
      <w:r>
        <w:rPr>
          <w:szCs w:val="24"/>
        </w:rPr>
        <w:t xml:space="preserve"> of </w:t>
      </w:r>
      <w:proofErr w:type="spellStart"/>
      <w:r w:rsidRPr="00037941">
        <w:rPr>
          <w:rFonts w:ascii="Times New Roman" w:hAnsi="Times New Roman" w:cs="Times New Roman"/>
          <w:i/>
          <w:szCs w:val="24"/>
        </w:rPr>
        <w:t>P</w:t>
      </w:r>
      <w:r w:rsidRPr="00037941">
        <w:rPr>
          <w:rFonts w:ascii="Times New Roman" w:hAnsi="Times New Roman" w:cs="Times New Roman"/>
          <w:szCs w:val="24"/>
          <w:vertAlign w:val="subscript"/>
        </w:rPr>
        <w:t>tot</w:t>
      </w:r>
      <w:proofErr w:type="spellEnd"/>
      <w:r w:rsidRPr="00037941">
        <w:rPr>
          <w:rFonts w:ascii="Times New Roman" w:hAnsi="Times New Roman" w:cs="Times New Roman"/>
          <w:szCs w:val="24"/>
        </w:rPr>
        <w:t>(</w:t>
      </w:r>
      <w:r w:rsidRPr="00037941">
        <w:rPr>
          <w:rFonts w:ascii="Times New Roman" w:hAnsi="Times New Roman" w:cs="Times New Roman"/>
          <w:i/>
          <w:szCs w:val="24"/>
        </w:rPr>
        <w:t>t</w:t>
      </w:r>
      <w:r w:rsidRPr="00037941">
        <w:rPr>
          <w:rFonts w:ascii="Times New Roman" w:hAnsi="Times New Roman" w:cs="Times New Roman"/>
          <w:szCs w:val="24"/>
        </w:rPr>
        <w:t>)</w:t>
      </w:r>
      <w:r w:rsidR="005503E3">
        <w:rPr>
          <w:szCs w:val="24"/>
        </w:rPr>
        <w:t xml:space="preserve"> be &gt; 0.5 </w:t>
      </w:r>
      <w:r>
        <w:rPr>
          <w:szCs w:val="24"/>
        </w:rPr>
        <w:t>and</w:t>
      </w:r>
      <w:r w:rsidR="005503E3">
        <w:rPr>
          <w:szCs w:val="24"/>
        </w:rPr>
        <w:t xml:space="preserve"> of </w:t>
      </w:r>
      <w:r w:rsidRPr="00037941">
        <w:rPr>
          <w:rFonts w:ascii="Times New Roman" w:hAnsi="Times New Roman" w:cs="Times New Roman"/>
          <w:i/>
          <w:szCs w:val="24"/>
        </w:rPr>
        <w:t>A</w:t>
      </w:r>
      <w:r w:rsidRPr="00037941">
        <w:rPr>
          <w:rFonts w:ascii="Times New Roman" w:hAnsi="Times New Roman" w:cs="Times New Roman"/>
          <w:szCs w:val="24"/>
        </w:rPr>
        <w:t>(</w:t>
      </w:r>
      <w:r w:rsidRPr="00037941">
        <w:rPr>
          <w:rFonts w:ascii="Times New Roman" w:hAnsi="Times New Roman" w:cs="Times New Roman"/>
          <w:i/>
          <w:szCs w:val="24"/>
        </w:rPr>
        <w:t>t</w:t>
      </w:r>
      <w:r w:rsidRPr="00037941">
        <w:rPr>
          <w:rFonts w:ascii="Times New Roman" w:hAnsi="Times New Roman" w:cs="Times New Roman"/>
          <w:szCs w:val="24"/>
        </w:rPr>
        <w:t>)</w:t>
      </w:r>
      <w:r>
        <w:rPr>
          <w:rFonts w:ascii="Cambria" w:hAnsi="Cambria"/>
          <w:szCs w:val="24"/>
        </w:rPr>
        <w:t xml:space="preserve"> </w:t>
      </w:r>
      <w:r w:rsidR="005503E3">
        <w:rPr>
          <w:rFonts w:cstheme="minorHAnsi"/>
          <w:szCs w:val="24"/>
        </w:rPr>
        <w:t>be &gt; 0.2</w:t>
      </w:r>
      <w:r>
        <w:rPr>
          <w:rFonts w:cstheme="minorHAnsi"/>
          <w:szCs w:val="24"/>
        </w:rPr>
        <w:t xml:space="preserve">. </w:t>
      </w:r>
      <w:r w:rsidRPr="00D440FC">
        <w:rPr>
          <w:rFonts w:cstheme="minorHAnsi"/>
          <w:szCs w:val="24"/>
        </w:rPr>
        <w:t xml:space="preserve">Subject to these constraints, we search over the available parameter space </w:t>
      </w:r>
    </w:p>
    <w:p w14:paraId="4BB02526" w14:textId="77777777" w:rsidR="00E24687" w:rsidRPr="00565D3E" w:rsidRDefault="00E24687" w:rsidP="00E24687">
      <w:pPr>
        <w:spacing w:after="120"/>
        <w:jc w:val="both"/>
        <w:rPr>
          <w:rFonts w:cstheme="minorHAnsi"/>
          <w:szCs w:val="24"/>
        </w:rPr>
      </w:pPr>
      <m:oMathPara>
        <m:oMath>
          <m:r>
            <w:rPr>
              <w:rFonts w:ascii="Cambria Math" w:hAnsi="Cambria Math" w:cstheme="minorHAnsi"/>
              <w:szCs w:val="24"/>
            </w:rPr>
            <m:t>α∈</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A</m:t>
              </m:r>
            </m:e>
            <m:sub>
              <m:r>
                <m:rPr>
                  <m:nor/>
                </m:rPr>
                <w:rPr>
                  <w:rFonts w:ascii="Cambria Math" w:hAnsi="Cambria Math" w:cstheme="minorHAnsi"/>
                  <w:szCs w:val="24"/>
                </w:rPr>
                <m:t>MAX</m:t>
              </m:r>
            </m:sub>
          </m:sSub>
          <m:r>
            <w:rPr>
              <w:rFonts w:ascii="Cambria Math" w:hAnsi="Cambria Math" w:cstheme="minorHAnsi"/>
              <w:szCs w:val="24"/>
            </w:rPr>
            <m:t>∈</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β</m:t>
              </m:r>
            </m:e>
            <m:sub>
              <m:r>
                <m:rPr>
                  <m:nor/>
                </m:rPr>
                <w:rPr>
                  <w:rFonts w:ascii="Cambria Math" w:hAnsi="Cambria Math" w:cstheme="minorHAnsi"/>
                  <w:szCs w:val="24"/>
                </w:rPr>
                <m:t>max</m:t>
              </m:r>
            </m:sub>
          </m:sSub>
          <m:r>
            <w:rPr>
              <w:rFonts w:ascii="Cambria Math" w:hAnsi="Cambria Math" w:cstheme="minorHAnsi"/>
              <w:szCs w:val="24"/>
            </w:rPr>
            <m:t>∈</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3</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K</m:t>
              </m:r>
            </m:e>
            <m:sub>
              <m:r>
                <m:rPr>
                  <m:nor/>
                </m:rPr>
                <w:rPr>
                  <w:rFonts w:ascii="Cambria Math" w:hAnsi="Cambria Math" w:cstheme="minorHAnsi"/>
                  <w:szCs w:val="24"/>
                </w:rPr>
                <m:t>m</m:t>
              </m:r>
            </m:sub>
          </m:sSub>
          <m:r>
            <w:rPr>
              <w:rFonts w:ascii="Cambria Math" w:hAnsi="Cambria Math" w:cstheme="minorHAnsi"/>
              <w:szCs w:val="24"/>
            </w:rPr>
            <m:t>∈</m:t>
          </m:r>
          <m:d>
            <m:dPr>
              <m:begChr m:val="["/>
              <m:endChr m:val="]"/>
              <m:ctrlPr>
                <w:rPr>
                  <w:rFonts w:ascii="Cambria Math" w:hAnsi="Cambria Math" w:cstheme="minorHAnsi"/>
                  <w:i/>
                  <w:szCs w:val="24"/>
                </w:rPr>
              </m:ctrlPr>
            </m:dPr>
            <m:e>
              <m:r>
                <w:rPr>
                  <w:rFonts w:ascii="Cambria Math" w:hAnsi="Cambria Math" w:cstheme="minorHAnsi"/>
                  <w:szCs w:val="24"/>
                </w:rPr>
                <m:t>1,</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K</m:t>
              </m:r>
            </m:e>
            <m:sub>
              <m:r>
                <m:rPr>
                  <m:nor/>
                </m:rPr>
                <w:rPr>
                  <w:rFonts w:ascii="Cambria Math" w:hAnsi="Cambria Math" w:cstheme="minorHAnsi"/>
                  <w:szCs w:val="24"/>
                </w:rPr>
                <m:t>A</m:t>
              </m:r>
            </m:sub>
          </m:sSub>
          <m:r>
            <w:rPr>
              <w:rFonts w:ascii="Cambria Math" w:hAnsi="Cambria Math" w:cstheme="minorHAnsi"/>
              <w:szCs w:val="24"/>
            </w:rPr>
            <m:t>∈</m:t>
          </m:r>
          <m:d>
            <m:dPr>
              <m:begChr m:val="["/>
              <m:endChr m:val="]"/>
              <m:ctrlPr>
                <w:rPr>
                  <w:rFonts w:ascii="Cambria Math" w:hAnsi="Cambria Math" w:cstheme="minorHAnsi"/>
                  <w:i/>
                  <w:szCs w:val="24"/>
                </w:rPr>
              </m:ctrlPr>
            </m:dPr>
            <m:e>
              <m:r>
                <w:rPr>
                  <w:rFonts w:ascii="Cambria Math" w:hAnsi="Cambria Math" w:cstheme="minorHAnsi"/>
                  <w:szCs w:val="24"/>
                </w:rPr>
                <m:t>1,</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m:t>
          </m:r>
        </m:oMath>
      </m:oMathPara>
    </w:p>
    <w:p w14:paraId="3F8E05A3" w14:textId="77777777" w:rsidR="00E24687" w:rsidRPr="00565D3E" w:rsidRDefault="00E24687" w:rsidP="00E24687">
      <w:pPr>
        <w:spacing w:after="120"/>
        <w:jc w:val="both"/>
        <w:rPr>
          <w:rFonts w:cstheme="minorHAnsi"/>
          <w:szCs w:val="24"/>
        </w:rPr>
      </w:pPr>
      <m:oMathPara>
        <m:oMath>
          <m:r>
            <w:rPr>
              <w:rFonts w:ascii="Cambria Math" w:hAnsi="Cambria Math" w:cstheme="minorHAnsi"/>
              <w:szCs w:val="24"/>
            </w:rPr>
            <m:t xml:space="preserve"> </m:t>
          </m:r>
          <m:sSub>
            <m:sSubPr>
              <m:ctrlPr>
                <w:rPr>
                  <w:rFonts w:ascii="Cambria Math" w:hAnsi="Cambria Math" w:cstheme="minorHAnsi"/>
                  <w:i/>
                  <w:szCs w:val="24"/>
                </w:rPr>
              </m:ctrlPr>
            </m:sSubPr>
            <m:e>
              <m:r>
                <w:rPr>
                  <w:rFonts w:ascii="Cambria Math" w:hAnsi="Cambria Math" w:cstheme="minorHAnsi"/>
                  <w:szCs w:val="24"/>
                </w:rPr>
                <m:t>V</m:t>
              </m:r>
            </m:e>
            <m:sub>
              <m:r>
                <m:rPr>
                  <m:nor/>
                </m:rPr>
                <w:rPr>
                  <w:rFonts w:ascii="Cambria Math" w:hAnsi="Cambria Math" w:cstheme="minorHAnsi"/>
                  <w:szCs w:val="24"/>
                </w:rPr>
                <m:t>max</m:t>
              </m:r>
            </m:sub>
          </m:sSub>
          <m:r>
            <w:rPr>
              <w:rFonts w:ascii="Cambria Math" w:hAnsi="Cambria Math" w:cstheme="minorHAnsi"/>
              <w:szCs w:val="24"/>
            </w:rPr>
            <m:t>∈</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 δ∈</m:t>
          </m:r>
          <m:d>
            <m:dPr>
              <m:begChr m:val="["/>
              <m:endChr m:val="]"/>
              <m:ctrlPr>
                <w:rPr>
                  <w:rFonts w:ascii="Cambria Math" w:hAnsi="Cambria Math" w:cstheme="minorHAnsi"/>
                  <w:i/>
                  <w:szCs w:val="24"/>
                </w:rPr>
              </m:ctrlPr>
            </m:dPr>
            <m:e>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r>
                <w:rPr>
                  <w:rFonts w:ascii="Cambria Math" w:hAnsi="Cambria Math" w:cstheme="minorHAnsi"/>
                  <w:szCs w:val="24"/>
                </w:rPr>
                <m:t>,</m:t>
              </m:r>
              <m:sSup>
                <m:sSupPr>
                  <m:ctrlPr>
                    <w:rPr>
                      <w:rFonts w:ascii="Cambria Math" w:hAnsi="Cambria Math" w:cstheme="minorHAnsi"/>
                      <w:i/>
                      <w:szCs w:val="24"/>
                    </w:rPr>
                  </m:ctrlPr>
                </m:sSupPr>
                <m:e>
                  <m:r>
                    <w:rPr>
                      <w:rFonts w:ascii="Cambria Math" w:hAnsi="Cambria Math" w:cstheme="minorHAnsi"/>
                      <w:szCs w:val="24"/>
                    </w:rPr>
                    <m:t>10</m:t>
                  </m:r>
                </m:e>
                <m:sup>
                  <m:r>
                    <w:rPr>
                      <w:rFonts w:ascii="Cambria Math" w:hAnsi="Cambria Math" w:cstheme="minorHAnsi"/>
                      <w:szCs w:val="24"/>
                    </w:rPr>
                    <m:t>2</m:t>
                  </m:r>
                </m:sup>
              </m:sSup>
            </m:e>
          </m:d>
          <m:r>
            <w:rPr>
              <w:rFonts w:ascii="Cambria Math" w:hAnsi="Cambria Math" w:cstheme="minorHAnsi"/>
              <w:szCs w:val="24"/>
            </w:rPr>
            <m:t xml:space="preserve"> .</m:t>
          </m:r>
        </m:oMath>
      </m:oMathPara>
    </w:p>
    <w:p w14:paraId="467B0818" w14:textId="77777777" w:rsidR="00E24687" w:rsidRPr="00D65547" w:rsidRDefault="00E24687" w:rsidP="00E24687">
      <w:pPr>
        <w:spacing w:after="120"/>
        <w:rPr>
          <w:rFonts w:cstheme="minorHAnsi"/>
          <w:szCs w:val="24"/>
        </w:rPr>
      </w:pPr>
      <w:r>
        <w:rPr>
          <w:rFonts w:cstheme="minorHAnsi"/>
          <w:szCs w:val="24"/>
        </w:rPr>
        <w:t xml:space="preserve">to </w:t>
      </w:r>
      <w:r w:rsidRPr="00CC5A41">
        <w:rPr>
          <w:rFonts w:cstheme="minorHAnsi"/>
          <w:szCs w:val="24"/>
          <w:u w:val="single"/>
        </w:rPr>
        <w:t>minimize</w:t>
      </w:r>
      <w:r>
        <w:rPr>
          <w:rFonts w:cstheme="minorHAnsi"/>
          <w:szCs w:val="24"/>
        </w:rPr>
        <w:t xml:space="preserve"> the objective function  </w:t>
      </w:r>
      <m:oMath>
        <m:func>
          <m:funcPr>
            <m:ctrlPr>
              <w:rPr>
                <w:rFonts w:ascii="Cambria Math" w:hAnsi="Cambria Math" w:cstheme="minorHAnsi"/>
                <w:i/>
                <w:szCs w:val="24"/>
              </w:rPr>
            </m:ctrlPr>
          </m:funcPr>
          <m:fName>
            <m:limLow>
              <m:limLowPr>
                <m:ctrlPr>
                  <w:rPr>
                    <w:rFonts w:ascii="Cambria Math" w:hAnsi="Cambria Math" w:cstheme="minorHAnsi"/>
                    <w:i/>
                    <w:szCs w:val="24"/>
                  </w:rPr>
                </m:ctrlPr>
              </m:limLowPr>
              <m:e>
                <m:r>
                  <m:rPr>
                    <m:sty m:val="p"/>
                  </m:rPr>
                  <w:rPr>
                    <w:rFonts w:ascii="Cambria Math" w:hAnsi="Cambria Math" w:cstheme="minorHAnsi"/>
                    <w:szCs w:val="24"/>
                  </w:rPr>
                  <m:t>max</m:t>
                </m:r>
              </m:e>
              <m:lim>
                <m:r>
                  <w:rPr>
                    <w:rFonts w:ascii="Cambria Math" w:hAnsi="Cambria Math" w:cstheme="minorHAnsi"/>
                    <w:szCs w:val="24"/>
                  </w:rPr>
                  <m:t>t</m:t>
                </m:r>
              </m:lim>
            </m:limLow>
          </m:fName>
          <m:e>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tot</m:t>
                </m:r>
              </m:sub>
            </m:sSub>
            <m:r>
              <w:rPr>
                <w:rFonts w:ascii="Cambria Math" w:hAnsi="Cambria Math" w:cstheme="minorHAnsi"/>
                <w:szCs w:val="24"/>
              </w:rPr>
              <m:t>(t)</m:t>
            </m:r>
          </m:e>
        </m:func>
      </m:oMath>
      <w:r>
        <w:rPr>
          <w:rFonts w:cstheme="minorHAnsi"/>
          <w:szCs w:val="24"/>
        </w:rPr>
        <w:t xml:space="preserve">; i.e., to maximize the value of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oMath>
      <w:r>
        <w:rPr>
          <w:rFonts w:cstheme="minorHAnsi"/>
          <w:szCs w:val="24"/>
        </w:rPr>
        <w:t xml:space="preserve"> .</w:t>
      </w:r>
    </w:p>
    <w:p w14:paraId="78F25E4D" w14:textId="473B841F" w:rsidR="00E24687" w:rsidRDefault="00E24687" w:rsidP="00E24687">
      <w:pPr>
        <w:spacing w:after="120"/>
        <w:jc w:val="both"/>
        <w:rPr>
          <w:rFonts w:cstheme="minorHAnsi"/>
          <w:szCs w:val="24"/>
        </w:rPr>
      </w:pPr>
      <w:r>
        <w:rPr>
          <w:rFonts w:cstheme="minorHAnsi"/>
          <w:szCs w:val="24"/>
        </w:rPr>
        <w:t xml:space="preserve">A summary of these calculations is provided in the Supplementary Material. Briefly, we found ~1000 parameter sets with </w:t>
      </w:r>
      <w:proofErr w:type="spellStart"/>
      <w:r w:rsidRPr="0028666F">
        <w:rPr>
          <w:rFonts w:ascii="Times New Roman" w:hAnsi="Times New Roman" w:cs="Times New Roman"/>
          <w:szCs w:val="24"/>
        </w:rPr>
        <w:t>max</w:t>
      </w:r>
      <w:r w:rsidRPr="00500EC0">
        <w:rPr>
          <w:rFonts w:ascii="Times New Roman" w:hAnsi="Times New Roman" w:cs="Times New Roman"/>
          <w:i/>
          <w:szCs w:val="24"/>
        </w:rPr>
        <w:t>P</w:t>
      </w:r>
      <w:r w:rsidRPr="00500EC0">
        <w:rPr>
          <w:rFonts w:ascii="Times New Roman" w:hAnsi="Times New Roman" w:cs="Times New Roman"/>
          <w:szCs w:val="24"/>
          <w:vertAlign w:val="subscript"/>
        </w:rPr>
        <w:t>tot</w:t>
      </w:r>
      <w:proofErr w:type="spellEnd"/>
      <w:r>
        <w:rPr>
          <w:rFonts w:cstheme="minorHAnsi"/>
          <w:szCs w:val="24"/>
        </w:rPr>
        <w:t xml:space="preserve"> ≈ 50 ± 10. Again, after checking for parameter sets that satisfy the ‘five-point criterion’, we plot results of a typical parameter set </w:t>
      </w:r>
      <w:r w:rsidR="00D440FC" w:rsidRPr="00D0415E">
        <w:rPr>
          <w:rFonts w:cstheme="minorHAnsi"/>
          <w:color w:val="FF0000"/>
          <w:szCs w:val="24"/>
        </w:rPr>
        <w:t>(</w:t>
      </w:r>
      <w:r w:rsidR="00D440FC" w:rsidRPr="00D0415E">
        <w:rPr>
          <w:rFonts w:ascii="Cambria" w:hAnsi="Cambria" w:cstheme="minorHAnsi"/>
          <w:i/>
          <w:iCs/>
          <w:color w:val="FF0000"/>
          <w:szCs w:val="24"/>
        </w:rPr>
        <w:t>β</w:t>
      </w:r>
      <w:r w:rsidR="00D440FC" w:rsidRPr="00D0415E">
        <w:rPr>
          <w:rFonts w:ascii="Cambria" w:hAnsi="Cambria" w:cstheme="minorHAnsi"/>
          <w:iCs/>
          <w:color w:val="FF0000"/>
          <w:szCs w:val="24"/>
          <w:vertAlign w:val="subscript"/>
        </w:rPr>
        <w:t>max</w:t>
      </w:r>
      <w:r w:rsidR="00D440FC" w:rsidRPr="00D0415E">
        <w:rPr>
          <w:rFonts w:cstheme="minorHAnsi"/>
          <w:color w:val="FF0000"/>
          <w:szCs w:val="24"/>
        </w:rPr>
        <w:t xml:space="preserve"> = </w:t>
      </w:r>
      <w:r w:rsidR="009D390E">
        <w:rPr>
          <w:rFonts w:cstheme="minorHAnsi"/>
          <w:color w:val="FF0000"/>
          <w:szCs w:val="24"/>
        </w:rPr>
        <w:t>8</w:t>
      </w:r>
      <w:r w:rsidR="00D440FC" w:rsidRPr="00D0415E">
        <w:rPr>
          <w:rFonts w:cstheme="minorHAnsi"/>
          <w:color w:val="FF0000"/>
          <w:szCs w:val="24"/>
        </w:rPr>
        <w:t xml:space="preserve">, </w:t>
      </w:r>
      <w:r w:rsidR="00D440FC" w:rsidRPr="00D0415E">
        <w:rPr>
          <w:rFonts w:ascii="Cambria" w:hAnsi="Cambria" w:cstheme="minorHAnsi"/>
          <w:i/>
          <w:iCs/>
          <w:color w:val="FF0000"/>
          <w:szCs w:val="24"/>
        </w:rPr>
        <w:t>K</w:t>
      </w:r>
      <w:r w:rsidR="00D440FC" w:rsidRPr="00D0415E">
        <w:rPr>
          <w:rFonts w:ascii="Cambria" w:hAnsi="Cambria" w:cstheme="minorHAnsi"/>
          <w:iCs/>
          <w:color w:val="FF0000"/>
          <w:szCs w:val="24"/>
          <w:vertAlign w:val="subscript"/>
        </w:rPr>
        <w:t>m</w:t>
      </w:r>
      <w:r w:rsidR="00D440FC" w:rsidRPr="00D0415E">
        <w:rPr>
          <w:rFonts w:cstheme="minorHAnsi"/>
          <w:color w:val="FF0000"/>
          <w:szCs w:val="24"/>
        </w:rPr>
        <w:t xml:space="preserve"> = </w:t>
      </w:r>
      <w:r w:rsidR="008A2D6C">
        <w:rPr>
          <w:rFonts w:cstheme="minorHAnsi"/>
          <w:color w:val="FF0000"/>
          <w:szCs w:val="24"/>
        </w:rPr>
        <w:t>10</w:t>
      </w:r>
      <w:r w:rsidR="00D440FC">
        <w:rPr>
          <w:rFonts w:cstheme="minorHAnsi"/>
          <w:color w:val="FF0000"/>
          <w:szCs w:val="24"/>
        </w:rPr>
        <w:t>,</w:t>
      </w:r>
      <w:r w:rsidR="00D440FC" w:rsidRPr="00D0415E">
        <w:rPr>
          <w:rFonts w:cstheme="minorHAnsi"/>
          <w:color w:val="FF0000"/>
          <w:szCs w:val="24"/>
        </w:rPr>
        <w:t xml:space="preserve"> </w:t>
      </w:r>
      <w:r w:rsidR="00D440FC" w:rsidRPr="00D0415E">
        <w:rPr>
          <w:rFonts w:ascii="Cambria" w:hAnsi="Cambria" w:cstheme="minorHAnsi"/>
          <w:i/>
          <w:iCs/>
          <w:color w:val="FF0000"/>
          <w:szCs w:val="24"/>
        </w:rPr>
        <w:t>K</w:t>
      </w:r>
      <w:r w:rsidR="00D440FC" w:rsidRPr="00D0415E">
        <w:rPr>
          <w:rFonts w:ascii="Cambria" w:hAnsi="Cambria" w:cstheme="minorHAnsi"/>
          <w:iCs/>
          <w:color w:val="FF0000"/>
          <w:szCs w:val="24"/>
          <w:vertAlign w:val="subscript"/>
        </w:rPr>
        <w:t>A</w:t>
      </w:r>
      <w:r w:rsidR="00D440FC" w:rsidRPr="00D0415E">
        <w:rPr>
          <w:rFonts w:cstheme="minorHAnsi"/>
          <w:color w:val="FF0000"/>
          <w:szCs w:val="24"/>
        </w:rPr>
        <w:t xml:space="preserve"> = </w:t>
      </w:r>
      <w:r w:rsidR="008A2D6C">
        <w:rPr>
          <w:rFonts w:cstheme="minorHAnsi"/>
          <w:color w:val="FF0000"/>
          <w:szCs w:val="24"/>
        </w:rPr>
        <w:t>2.5</w:t>
      </w:r>
      <w:r w:rsidR="00D440FC">
        <w:rPr>
          <w:rFonts w:cstheme="minorHAnsi"/>
          <w:color w:val="FF0000"/>
          <w:szCs w:val="24"/>
        </w:rPr>
        <w:t xml:space="preserve">, </w:t>
      </w:r>
      <w:r w:rsidR="009D390E">
        <w:rPr>
          <w:rFonts w:ascii="Cambria" w:hAnsi="Cambria" w:cstheme="minorHAnsi"/>
          <w:i/>
          <w:iCs/>
          <w:color w:val="FF0000"/>
          <w:szCs w:val="24"/>
        </w:rPr>
        <w:lastRenderedPageBreak/>
        <w:t>R</w:t>
      </w:r>
      <w:r w:rsidR="00D440FC">
        <w:rPr>
          <w:rFonts w:ascii="Cambria" w:hAnsi="Cambria" w:cstheme="minorHAnsi"/>
          <w:iCs/>
          <w:color w:val="FF0000"/>
          <w:szCs w:val="24"/>
          <w:vertAlign w:val="subscript"/>
        </w:rPr>
        <w:t>MAX</w:t>
      </w:r>
      <w:r w:rsidR="00D440FC" w:rsidRPr="00D0415E">
        <w:rPr>
          <w:rFonts w:cstheme="minorHAnsi"/>
          <w:color w:val="FF0000"/>
          <w:szCs w:val="24"/>
        </w:rPr>
        <w:t xml:space="preserve"> = </w:t>
      </w:r>
      <w:r w:rsidR="009D390E">
        <w:rPr>
          <w:rFonts w:cstheme="minorHAnsi"/>
          <w:color w:val="FF0000"/>
          <w:szCs w:val="24"/>
        </w:rPr>
        <w:t>70</w:t>
      </w:r>
      <w:r w:rsidR="008A2D6C">
        <w:rPr>
          <w:rFonts w:cstheme="minorHAnsi"/>
          <w:color w:val="FF0000"/>
          <w:szCs w:val="24"/>
        </w:rPr>
        <w:t xml:space="preserve">, </w:t>
      </w:r>
      <w:r w:rsidR="008A2D6C">
        <w:rPr>
          <w:rFonts w:cstheme="minorHAnsi"/>
          <w:i/>
          <w:color w:val="FF0000"/>
          <w:szCs w:val="24"/>
        </w:rPr>
        <w:t>ε</w:t>
      </w:r>
      <w:r w:rsidR="008A2D6C">
        <w:rPr>
          <w:rFonts w:cstheme="minorHAnsi"/>
          <w:color w:val="FF0000"/>
          <w:szCs w:val="24"/>
        </w:rPr>
        <w:t xml:space="preserve"> </w:t>
      </w:r>
      <w:r w:rsidR="008A2D6C" w:rsidRPr="00D0415E">
        <w:rPr>
          <w:rFonts w:cstheme="minorHAnsi"/>
          <w:color w:val="FF0000"/>
          <w:szCs w:val="24"/>
        </w:rPr>
        <w:t xml:space="preserve">= </w:t>
      </w:r>
      <w:r w:rsidR="008A2D6C">
        <w:rPr>
          <w:rFonts w:cstheme="minorHAnsi"/>
          <w:color w:val="FF0000"/>
          <w:szCs w:val="24"/>
        </w:rPr>
        <w:t>0.0002</w:t>
      </w:r>
      <w:r w:rsidR="00D440FC" w:rsidRPr="00D0415E">
        <w:rPr>
          <w:rFonts w:cstheme="minorHAnsi"/>
          <w:color w:val="FF0000"/>
          <w:szCs w:val="24"/>
        </w:rPr>
        <w:t xml:space="preserve"> and </w:t>
      </w:r>
      <w:r w:rsidR="00D440FC" w:rsidRPr="00781A68">
        <w:rPr>
          <w:rFonts w:cstheme="minorHAnsi"/>
          <w:i/>
          <w:color w:val="FF0000"/>
          <w:szCs w:val="24"/>
        </w:rPr>
        <w:t>δ</w:t>
      </w:r>
      <w:r w:rsidR="00D440FC">
        <w:rPr>
          <w:rFonts w:cstheme="minorHAnsi"/>
          <w:color w:val="FF0000"/>
          <w:szCs w:val="24"/>
        </w:rPr>
        <w:t xml:space="preserve"> </w:t>
      </w:r>
      <w:r w:rsidR="00D440FC" w:rsidRPr="00D0415E">
        <w:rPr>
          <w:rFonts w:cstheme="minorHAnsi"/>
          <w:color w:val="FF0000"/>
          <w:szCs w:val="24"/>
        </w:rPr>
        <w:t xml:space="preserve">= </w:t>
      </w:r>
      <w:r w:rsidR="008A2D6C">
        <w:rPr>
          <w:rFonts w:cstheme="minorHAnsi"/>
          <w:color w:val="FF0000"/>
          <w:szCs w:val="24"/>
        </w:rPr>
        <w:t>25</w:t>
      </w:r>
      <w:r w:rsidR="00D440FC" w:rsidRPr="00D0415E">
        <w:rPr>
          <w:rFonts w:cstheme="minorHAnsi"/>
          <w:color w:val="FF0000"/>
          <w:szCs w:val="24"/>
        </w:rPr>
        <w:t>)</w:t>
      </w:r>
      <w:r w:rsidR="00D440FC">
        <w:rPr>
          <w:rFonts w:cstheme="minorHAnsi"/>
          <w:szCs w:val="24"/>
        </w:rPr>
        <w:t xml:space="preserve"> in Figure 9. </w:t>
      </w:r>
      <w:r>
        <w:rPr>
          <w:rFonts w:cstheme="minorHAnsi"/>
          <w:szCs w:val="24"/>
        </w:rPr>
        <w:t xml:space="preserve">For the WT cell </w:t>
      </w:r>
      <m:oMath>
        <m:d>
          <m:dPr>
            <m:ctrlPr>
              <w:rPr>
                <w:rFonts w:ascii="Cambria Math" w:hAnsi="Cambria Math" w:cstheme="minorHAnsi"/>
                <w:i/>
                <w:color w:val="FF0000"/>
                <w:szCs w:val="24"/>
              </w:rPr>
            </m:ctrlPr>
          </m:dPr>
          <m:e>
            <m:sSup>
              <m:sSupPr>
                <m:ctrlPr>
                  <w:rPr>
                    <w:rFonts w:ascii="Cambria Math" w:hAnsi="Cambria Math" w:cstheme="minorHAnsi"/>
                    <w:i/>
                    <w:color w:val="FF0000"/>
                    <w:szCs w:val="24"/>
                  </w:rPr>
                </m:ctrlPr>
              </m:sSupPr>
              <m:e>
                <m:r>
                  <w:rPr>
                    <w:rFonts w:ascii="Cambria Math" w:hAnsi="Cambria Math" w:cstheme="minorHAnsi"/>
                    <w:color w:val="FF0000"/>
                    <w:szCs w:val="24"/>
                  </w:rPr>
                  <m:t>α</m:t>
                </m:r>
              </m:e>
              <m:sup>
                <m:r>
                  <m:rPr>
                    <m:nor/>
                  </m:rPr>
                  <w:rPr>
                    <w:rFonts w:ascii="Cambria Math" w:hAnsi="Cambria Math" w:cstheme="minorHAnsi"/>
                    <w:color w:val="FF0000"/>
                    <w:szCs w:val="24"/>
                  </w:rPr>
                  <m:t>WT</m:t>
                </m:r>
              </m:sup>
            </m:sSup>
            <m:r>
              <w:rPr>
                <w:rFonts w:ascii="Cambria Math" w:hAnsi="Cambria Math" w:cstheme="minorHAnsi"/>
                <w:color w:val="FF0000"/>
                <w:szCs w:val="24"/>
              </w:rPr>
              <m:t>=300,</m:t>
            </m:r>
            <m:sSubSup>
              <m:sSubSupPr>
                <m:ctrlPr>
                  <w:rPr>
                    <w:rFonts w:ascii="Cambria Math" w:hAnsi="Cambria Math" w:cstheme="minorHAnsi"/>
                    <w:i/>
                    <w:color w:val="FF0000"/>
                    <w:szCs w:val="24"/>
                  </w:rPr>
                </m:ctrlPr>
              </m:sSubSupPr>
              <m:e>
                <m:r>
                  <w:rPr>
                    <w:rFonts w:ascii="Cambria Math" w:hAnsi="Cambria Math" w:cstheme="minorHAnsi"/>
                    <w:color w:val="FF0000"/>
                    <w:szCs w:val="24"/>
                  </w:rPr>
                  <m:t>A</m:t>
                </m:r>
              </m:e>
              <m:sub>
                <m:r>
                  <m:rPr>
                    <m:nor/>
                  </m:rPr>
                  <w:rPr>
                    <w:rFonts w:ascii="Cambria Math" w:hAnsi="Cambria Math" w:cstheme="minorHAnsi"/>
                    <w:color w:val="FF0000"/>
                    <w:szCs w:val="24"/>
                  </w:rPr>
                  <m:t>MAX</m:t>
                </m:r>
              </m:sub>
              <m:sup>
                <m:r>
                  <m:rPr>
                    <m:nor/>
                  </m:rPr>
                  <w:rPr>
                    <w:rFonts w:ascii="Cambria Math" w:hAnsi="Cambria Math" w:cstheme="minorHAnsi"/>
                    <w:color w:val="FF0000"/>
                    <w:szCs w:val="24"/>
                  </w:rPr>
                  <m:t>WT</m:t>
                </m:r>
              </m:sup>
            </m:sSubSup>
            <m:r>
              <w:rPr>
                <w:rFonts w:ascii="Cambria Math" w:hAnsi="Cambria Math" w:cstheme="minorHAnsi"/>
                <w:color w:val="FF0000"/>
                <w:szCs w:val="24"/>
              </w:rPr>
              <m:t>=0.1</m:t>
            </m:r>
          </m:e>
        </m:d>
      </m:oMath>
      <w:r>
        <w:rPr>
          <w:rFonts w:cstheme="minorHAnsi"/>
          <w:szCs w:val="24"/>
        </w:rPr>
        <w:t xml:space="preserve">, </w:t>
      </w:r>
      <w:proofErr w:type="spellStart"/>
      <w:r w:rsidRPr="0028666F">
        <w:rPr>
          <w:rFonts w:ascii="Times New Roman" w:hAnsi="Times New Roman" w:cs="Times New Roman"/>
          <w:szCs w:val="24"/>
        </w:rPr>
        <w:t>max</w:t>
      </w:r>
      <w:r w:rsidRPr="00500EC0">
        <w:rPr>
          <w:rFonts w:ascii="Times New Roman" w:hAnsi="Times New Roman" w:cs="Times New Roman"/>
          <w:i/>
          <w:szCs w:val="24"/>
        </w:rPr>
        <w:t>P</w:t>
      </w:r>
      <w:r w:rsidRPr="00500EC0">
        <w:rPr>
          <w:rFonts w:ascii="Times New Roman" w:hAnsi="Times New Roman" w:cs="Times New Roman"/>
          <w:szCs w:val="24"/>
          <w:vertAlign w:val="subscript"/>
        </w:rPr>
        <w:t>tot</w:t>
      </w:r>
      <w:proofErr w:type="spellEnd"/>
      <w:r>
        <w:rPr>
          <w:rFonts w:cstheme="minorHAnsi"/>
          <w:szCs w:val="24"/>
        </w:rPr>
        <w:t xml:space="preserve"> = </w:t>
      </w:r>
      <w:r w:rsidR="008A2D6C">
        <w:rPr>
          <w:rFonts w:cstheme="minorHAnsi"/>
          <w:szCs w:val="24"/>
        </w:rPr>
        <w:t>2</w:t>
      </w:r>
      <w:r w:rsidR="003D17CE">
        <w:rPr>
          <w:rFonts w:cstheme="minorHAnsi"/>
          <w:szCs w:val="24"/>
        </w:rPr>
        <w:t>1</w:t>
      </w:r>
      <w:r>
        <w:rPr>
          <w:rFonts w:cstheme="minorHAnsi"/>
          <w:szCs w:val="24"/>
        </w:rPr>
        <w:t xml:space="preserve"> </w:t>
      </w:r>
      <w:r w:rsidR="008A2D6C">
        <w:rPr>
          <w:rFonts w:cstheme="minorHAnsi"/>
          <w:szCs w:val="24"/>
        </w:rPr>
        <w:t xml:space="preserve">and </w:t>
      </w:r>
      <w:proofErr w:type="spellStart"/>
      <w:r w:rsidR="008A2D6C">
        <w:rPr>
          <w:rFonts w:cstheme="minorHAnsi"/>
          <w:szCs w:val="24"/>
        </w:rPr>
        <w:t>avg</w:t>
      </w:r>
      <w:r w:rsidR="008A2D6C" w:rsidRPr="00781A68">
        <w:rPr>
          <w:rFonts w:cstheme="minorHAnsi"/>
          <w:i/>
          <w:szCs w:val="24"/>
        </w:rPr>
        <w:t>A</w:t>
      </w:r>
      <w:r w:rsidR="008A2D6C" w:rsidRPr="00781A68">
        <w:rPr>
          <w:rFonts w:cstheme="minorHAnsi"/>
          <w:szCs w:val="24"/>
          <w:vertAlign w:val="subscript"/>
        </w:rPr>
        <w:t>T</w:t>
      </w:r>
      <w:proofErr w:type="spellEnd"/>
      <w:r w:rsidR="008A2D6C">
        <w:rPr>
          <w:rFonts w:cstheme="minorHAnsi"/>
          <w:szCs w:val="24"/>
        </w:rPr>
        <w:t xml:space="preserve"> = </w:t>
      </w:r>
      <w:r w:rsidR="003D17CE">
        <w:rPr>
          <w:rFonts w:cstheme="minorHAnsi"/>
          <w:szCs w:val="24"/>
        </w:rPr>
        <w:t>0.03</w:t>
      </w:r>
      <w:r w:rsidR="008A2D6C">
        <w:rPr>
          <w:rFonts w:cstheme="minorHAnsi"/>
          <w:szCs w:val="24"/>
        </w:rPr>
        <w:t xml:space="preserve">. Discounting for mRNA species, </w:t>
      </w:r>
      <w:proofErr w:type="spellStart"/>
      <w:r w:rsidR="008A2D6C" w:rsidRPr="0028666F">
        <w:rPr>
          <w:rFonts w:ascii="Times New Roman" w:hAnsi="Times New Roman" w:cs="Times New Roman"/>
          <w:szCs w:val="24"/>
        </w:rPr>
        <w:t>max</w:t>
      </w:r>
      <w:r w:rsidR="008A2D6C" w:rsidRPr="00500EC0">
        <w:rPr>
          <w:rFonts w:ascii="Times New Roman" w:hAnsi="Times New Roman" w:cs="Times New Roman"/>
          <w:i/>
          <w:szCs w:val="24"/>
        </w:rPr>
        <w:t>P</w:t>
      </w:r>
      <w:r w:rsidR="008A2D6C" w:rsidRPr="00500EC0">
        <w:rPr>
          <w:rFonts w:ascii="Times New Roman" w:hAnsi="Times New Roman" w:cs="Times New Roman"/>
          <w:szCs w:val="24"/>
          <w:vertAlign w:val="subscript"/>
        </w:rPr>
        <w:t>tot</w:t>
      </w:r>
      <w:proofErr w:type="spellEnd"/>
      <w:r w:rsidR="008A2D6C">
        <w:rPr>
          <w:rFonts w:cstheme="minorHAnsi"/>
          <w:szCs w:val="24"/>
        </w:rPr>
        <w:t xml:space="preserve"> = </w:t>
      </w:r>
      <w:r w:rsidR="003D17CE">
        <w:rPr>
          <w:rFonts w:cstheme="minorHAnsi"/>
          <w:szCs w:val="24"/>
        </w:rPr>
        <w:t>14 and</w:t>
      </w:r>
      <w:r w:rsidRPr="00D0415E">
        <w:rPr>
          <w:rFonts w:cstheme="minorHAnsi"/>
          <w:color w:val="FF0000"/>
          <w:szCs w:val="24"/>
        </w:rPr>
        <w:t xml:space="preserve"> </w:t>
      </w:r>
      <m:oMath>
        <m:sSub>
          <m:sSubPr>
            <m:ctrlPr>
              <w:rPr>
                <w:rFonts w:ascii="Cambria Math" w:hAnsi="Cambria Math" w:cstheme="minorHAnsi"/>
                <w:i/>
                <w:iCs/>
                <w:color w:val="FF0000"/>
                <w:szCs w:val="24"/>
              </w:rPr>
            </m:ctrlPr>
          </m:sSubPr>
          <m:e>
            <m:acc>
              <m:accPr>
                <m:ctrlPr>
                  <w:rPr>
                    <w:rFonts w:ascii="Cambria Math" w:hAnsi="Cambria Math" w:cstheme="minorHAnsi"/>
                    <w:i/>
                    <w:iCs/>
                    <w:color w:val="FF0000"/>
                    <w:szCs w:val="24"/>
                  </w:rPr>
                </m:ctrlPr>
              </m:accPr>
              <m:e>
                <m:r>
                  <w:rPr>
                    <w:rFonts w:ascii="Cambria Math" w:hAnsi="Cambria Math" w:cstheme="minorHAnsi"/>
                    <w:color w:val="FF0000"/>
                    <w:szCs w:val="24"/>
                  </w:rPr>
                  <m:t>K</m:t>
                </m:r>
              </m:e>
            </m:acc>
          </m:e>
          <m:sub>
            <m:r>
              <m:rPr>
                <m:nor/>
              </m:rPr>
              <w:rPr>
                <w:rFonts w:ascii="Cambria Math" w:hAnsi="Cambria Math" w:cstheme="minorHAnsi"/>
                <w:iCs/>
                <w:color w:val="FF0000"/>
                <w:szCs w:val="24"/>
              </w:rPr>
              <m:t>d</m:t>
            </m:r>
          </m:sub>
        </m:sSub>
      </m:oMath>
      <w:r w:rsidRPr="00D0415E">
        <w:rPr>
          <w:rFonts w:cstheme="minorHAnsi"/>
          <w:color w:val="FF0000"/>
          <w:szCs w:val="24"/>
        </w:rPr>
        <w:t xml:space="preserve"> = </w:t>
      </w:r>
      <w:r w:rsidR="003D17CE">
        <w:rPr>
          <w:rFonts w:cstheme="minorHAnsi"/>
          <w:color w:val="FF0000"/>
          <w:szCs w:val="24"/>
        </w:rPr>
        <w:t>7</w:t>
      </w:r>
      <w:r w:rsidRPr="00D0415E">
        <w:rPr>
          <w:rFonts w:cstheme="minorHAnsi"/>
          <w:color w:val="FF0000"/>
          <w:szCs w:val="24"/>
        </w:rPr>
        <w:t xml:space="preserve"> </w:t>
      </w:r>
      <w:proofErr w:type="spellStart"/>
      <w:r w:rsidRPr="00D0415E">
        <w:rPr>
          <w:rFonts w:cstheme="minorHAnsi"/>
          <w:color w:val="FF0000"/>
          <w:szCs w:val="24"/>
        </w:rPr>
        <w:t>nM</w:t>
      </w:r>
      <w:proofErr w:type="spellEnd"/>
      <w:r w:rsidR="003D17CE">
        <w:rPr>
          <w:rFonts w:cstheme="minorHAnsi"/>
          <w:color w:val="FF0000"/>
          <w:szCs w:val="24"/>
        </w:rPr>
        <w:t>, which is quite reasonable, but</w:t>
      </w:r>
      <w:r w:rsidRPr="00D0415E">
        <w:rPr>
          <w:rFonts w:cstheme="minorHAnsi"/>
          <w:color w:val="FF0000"/>
          <w:szCs w:val="24"/>
        </w:rPr>
        <w:t xml:space="preserve"> </w:t>
      </w:r>
      <m:oMath>
        <m:sSub>
          <m:sSubPr>
            <m:ctrlPr>
              <w:rPr>
                <w:rFonts w:ascii="Cambria Math" w:hAnsi="Cambria Math" w:cstheme="minorHAnsi"/>
                <w:i/>
                <w:iCs/>
                <w:color w:val="FF0000"/>
                <w:szCs w:val="24"/>
              </w:rPr>
            </m:ctrlPr>
          </m:sSubPr>
          <m:e>
            <m:acc>
              <m:accPr>
                <m:ctrlPr>
                  <w:rPr>
                    <w:rFonts w:ascii="Cambria Math" w:hAnsi="Cambria Math" w:cstheme="minorHAnsi"/>
                    <w:i/>
                    <w:iCs/>
                    <w:color w:val="FF0000"/>
                    <w:szCs w:val="24"/>
                  </w:rPr>
                </m:ctrlPr>
              </m:accPr>
              <m:e>
                <m:r>
                  <w:rPr>
                    <w:rFonts w:ascii="Cambria Math" w:hAnsi="Cambria Math" w:cstheme="minorHAnsi"/>
                    <w:color w:val="FF0000"/>
                    <w:szCs w:val="24"/>
                  </w:rPr>
                  <m:t>A</m:t>
                </m:r>
              </m:e>
            </m:acc>
          </m:e>
          <m:sub>
            <m:r>
              <m:rPr>
                <m:nor/>
              </m:rPr>
              <w:rPr>
                <w:rFonts w:ascii="Cambria Math" w:hAnsi="Cambria Math" w:cstheme="minorHAnsi"/>
                <w:iCs/>
                <w:color w:val="FF0000"/>
                <w:szCs w:val="24"/>
              </w:rPr>
              <m:t>T</m:t>
            </m:r>
          </m:sub>
        </m:sSub>
      </m:oMath>
      <w:r w:rsidRPr="00D0415E">
        <w:rPr>
          <w:rFonts w:cstheme="minorHAnsi"/>
          <w:color w:val="FF0000"/>
          <w:szCs w:val="24"/>
        </w:rPr>
        <w:t xml:space="preserve"> </w:t>
      </w:r>
      <w:r w:rsidR="00BD47AB">
        <w:rPr>
          <w:rFonts w:cstheme="minorHAnsi"/>
          <w:color w:val="FF0000"/>
          <w:szCs w:val="24"/>
        </w:rPr>
        <w:t>≈</w:t>
      </w:r>
      <w:r w:rsidRPr="00D0415E">
        <w:rPr>
          <w:rFonts w:cstheme="minorHAnsi"/>
          <w:color w:val="FF0000"/>
          <w:szCs w:val="24"/>
        </w:rPr>
        <w:t xml:space="preserve"> </w:t>
      </w:r>
      <w:r w:rsidR="003D17CE">
        <w:rPr>
          <w:rFonts w:cstheme="minorHAnsi"/>
          <w:color w:val="FF0000"/>
          <w:szCs w:val="24"/>
        </w:rPr>
        <w:t>0.2</w:t>
      </w:r>
      <w:r w:rsidRPr="00D0415E">
        <w:rPr>
          <w:rFonts w:cstheme="minorHAnsi"/>
          <w:color w:val="FF0000"/>
          <w:szCs w:val="24"/>
        </w:rPr>
        <w:t xml:space="preserve"> </w:t>
      </w:r>
      <w:commentRangeStart w:id="38"/>
      <w:proofErr w:type="spellStart"/>
      <w:r w:rsidRPr="00D0415E">
        <w:rPr>
          <w:rFonts w:cstheme="minorHAnsi"/>
          <w:color w:val="FF0000"/>
          <w:szCs w:val="24"/>
        </w:rPr>
        <w:t>nM</w:t>
      </w:r>
      <w:proofErr w:type="spellEnd"/>
      <w:r w:rsidR="003D17CE">
        <w:rPr>
          <w:rFonts w:cstheme="minorHAnsi"/>
          <w:color w:val="FF0000"/>
          <w:szCs w:val="24"/>
        </w:rPr>
        <w:t xml:space="preserve"> (i.e., 60 molecules of BMAL per nucleus), </w:t>
      </w:r>
      <w:commentRangeEnd w:id="38"/>
      <w:r w:rsidR="00AF2C0E">
        <w:rPr>
          <w:rStyle w:val="CommentReference"/>
        </w:rPr>
        <w:commentReference w:id="38"/>
      </w:r>
      <w:r w:rsidR="003D17CE">
        <w:rPr>
          <w:rFonts w:cstheme="minorHAnsi"/>
          <w:color w:val="FF0000"/>
          <w:szCs w:val="24"/>
        </w:rPr>
        <w:t>which is totally unreasonable</w:t>
      </w:r>
      <w:r w:rsidRPr="00D0415E">
        <w:rPr>
          <w:rFonts w:cstheme="minorHAnsi"/>
          <w:color w:val="FF0000"/>
          <w:szCs w:val="24"/>
        </w:rPr>
        <w:t>.</w:t>
      </w:r>
      <w:r>
        <w:rPr>
          <w:rFonts w:cstheme="minorHAnsi"/>
          <w:szCs w:val="24"/>
        </w:rPr>
        <w:t xml:space="preserve"> </w:t>
      </w:r>
      <w:r w:rsidR="003D17CE">
        <w:rPr>
          <w:rFonts w:cstheme="minorHAnsi"/>
          <w:szCs w:val="24"/>
        </w:rPr>
        <w:t>Clearly, the PNF(1M8)</w:t>
      </w:r>
      <w:r>
        <w:rPr>
          <w:rFonts w:cstheme="minorHAnsi"/>
          <w:szCs w:val="24"/>
        </w:rPr>
        <w:t xml:space="preserve"> </w:t>
      </w:r>
      <w:r w:rsidR="003D17CE">
        <w:rPr>
          <w:rFonts w:cstheme="minorHAnsi"/>
          <w:szCs w:val="24"/>
        </w:rPr>
        <w:t>exhibits</w:t>
      </w:r>
      <w:r>
        <w:rPr>
          <w:rFonts w:cstheme="minorHAnsi"/>
          <w:szCs w:val="24"/>
        </w:rPr>
        <w:t xml:space="preserve"> more robust </w:t>
      </w:r>
      <w:r w:rsidR="003D17CE">
        <w:rPr>
          <w:rFonts w:cstheme="minorHAnsi"/>
          <w:szCs w:val="24"/>
        </w:rPr>
        <w:t xml:space="preserve">oscillations </w:t>
      </w:r>
      <w:r>
        <w:rPr>
          <w:rFonts w:cstheme="minorHAnsi"/>
          <w:szCs w:val="24"/>
        </w:rPr>
        <w:t xml:space="preserve">than </w:t>
      </w:r>
      <w:r w:rsidR="003D17CE">
        <w:rPr>
          <w:rFonts w:cstheme="minorHAnsi"/>
          <w:szCs w:val="24"/>
        </w:rPr>
        <w:t>the SNF(1M8) and</w:t>
      </w:r>
      <w:r>
        <w:rPr>
          <w:rFonts w:cstheme="minorHAnsi"/>
          <w:szCs w:val="24"/>
        </w:rPr>
        <w:t xml:space="preserve"> </w:t>
      </w:r>
      <w:r w:rsidR="003D17CE">
        <w:rPr>
          <w:rFonts w:cstheme="minorHAnsi"/>
          <w:szCs w:val="24"/>
        </w:rPr>
        <w:t>NNF(1M8) models and is consistent with</w:t>
      </w:r>
      <w:r w:rsidR="003D17CE" w:rsidRPr="003D17CE">
        <w:rPr>
          <w:rFonts w:cstheme="minorHAnsi"/>
          <w:szCs w:val="24"/>
        </w:rPr>
        <w:t xml:space="preserve"> </w:t>
      </w:r>
      <m:oMath>
        <m:sSub>
          <m:sSubPr>
            <m:ctrlPr>
              <w:rPr>
                <w:rFonts w:ascii="Cambria Math" w:hAnsi="Cambria Math" w:cstheme="minorHAnsi"/>
                <w:i/>
                <w:iCs/>
                <w:szCs w:val="24"/>
              </w:rPr>
            </m:ctrlPr>
          </m:sSubPr>
          <m:e>
            <m:acc>
              <m:accPr>
                <m:ctrlPr>
                  <w:rPr>
                    <w:rFonts w:ascii="Cambria Math" w:hAnsi="Cambria Math" w:cstheme="minorHAnsi"/>
                    <w:i/>
                    <w:iCs/>
                    <w:szCs w:val="24"/>
                  </w:rPr>
                </m:ctrlPr>
              </m:accPr>
              <m:e>
                <m:r>
                  <w:rPr>
                    <w:rFonts w:ascii="Cambria Math" w:hAnsi="Cambria Math" w:cstheme="minorHAnsi"/>
                    <w:szCs w:val="24"/>
                  </w:rPr>
                  <m:t>K</m:t>
                </m:r>
              </m:e>
            </m:acc>
          </m:e>
          <m:sub>
            <m:r>
              <m:rPr>
                <m:nor/>
              </m:rPr>
              <w:rPr>
                <w:rFonts w:ascii="Cambria Math" w:hAnsi="Cambria Math" w:cstheme="minorHAnsi"/>
                <w:iCs/>
                <w:szCs w:val="24"/>
              </w:rPr>
              <m:t>d</m:t>
            </m:r>
          </m:sub>
        </m:sSub>
      </m:oMath>
      <w:r w:rsidR="003D17CE" w:rsidRPr="003D17CE">
        <w:rPr>
          <w:rFonts w:cstheme="minorHAnsi"/>
          <w:szCs w:val="24"/>
        </w:rPr>
        <w:t xml:space="preserve"> ≈ 10 </w:t>
      </w:r>
      <w:proofErr w:type="spellStart"/>
      <w:r w:rsidR="003D17CE" w:rsidRPr="003D17CE">
        <w:rPr>
          <w:rFonts w:cstheme="minorHAnsi"/>
          <w:szCs w:val="24"/>
        </w:rPr>
        <w:t>nM</w:t>
      </w:r>
      <w:proofErr w:type="spellEnd"/>
      <w:r w:rsidR="003D17CE" w:rsidRPr="003D17CE">
        <w:rPr>
          <w:rFonts w:cstheme="minorHAnsi"/>
          <w:szCs w:val="24"/>
        </w:rPr>
        <w:t xml:space="preserve">, </w:t>
      </w:r>
      <w:r w:rsidR="003D17CE">
        <w:rPr>
          <w:rFonts w:cstheme="minorHAnsi"/>
          <w:szCs w:val="24"/>
        </w:rPr>
        <w:t>but the oscillations are inconsistent with observed numbers of BMAL molecules in mammalian cells</w:t>
      </w:r>
      <w:r>
        <w:rPr>
          <w:rFonts w:cstheme="minorHAnsi"/>
          <w:szCs w:val="24"/>
        </w:rPr>
        <w:t>.</w:t>
      </w:r>
      <w:r w:rsidR="000677CF">
        <w:rPr>
          <w:rFonts w:cstheme="minorHAnsi"/>
          <w:szCs w:val="24"/>
        </w:rPr>
        <w:t xml:space="preserve"> The PNF(1M8) model oscillates with weaker binding of PER to BMAL</w:t>
      </w:r>
      <w:r w:rsidR="00BD47AB">
        <w:rPr>
          <w:rFonts w:cstheme="minorHAnsi"/>
          <w:szCs w:val="24"/>
        </w:rPr>
        <w:t xml:space="preserve"> because the predicted BMAL concentration in the nucleus is very small (</w:t>
      </w:r>
      <m:oMath>
        <m:sSub>
          <m:sSubPr>
            <m:ctrlPr>
              <w:rPr>
                <w:rFonts w:ascii="Cambria Math" w:hAnsi="Cambria Math" w:cstheme="minorHAnsi"/>
                <w:i/>
                <w:iCs/>
                <w:color w:val="FF0000"/>
                <w:szCs w:val="24"/>
              </w:rPr>
            </m:ctrlPr>
          </m:sSubPr>
          <m:e>
            <m:r>
              <w:rPr>
                <w:rFonts w:ascii="Cambria Math" w:hAnsi="Cambria Math" w:cstheme="minorHAnsi"/>
                <w:color w:val="FF0000"/>
                <w:szCs w:val="24"/>
              </w:rPr>
              <m:t>A</m:t>
            </m:r>
          </m:e>
          <m:sub>
            <m:r>
              <m:rPr>
                <m:nor/>
              </m:rPr>
              <w:rPr>
                <w:rFonts w:ascii="Cambria Math" w:hAnsi="Cambria Math" w:cstheme="minorHAnsi"/>
                <w:iCs/>
                <w:color w:val="FF0000"/>
                <w:szCs w:val="24"/>
              </w:rPr>
              <m:t>T</m:t>
            </m:r>
          </m:sub>
        </m:sSub>
      </m:oMath>
      <w:r w:rsidR="00BD47AB" w:rsidRPr="00D0415E">
        <w:rPr>
          <w:rFonts w:cstheme="minorHAnsi"/>
          <w:color w:val="FF0000"/>
          <w:szCs w:val="24"/>
        </w:rPr>
        <w:t xml:space="preserve"> </w:t>
      </w:r>
      <w:r w:rsidR="00BD47AB">
        <w:rPr>
          <w:rFonts w:cstheme="minorHAnsi"/>
          <w:color w:val="FF0000"/>
          <w:szCs w:val="24"/>
        </w:rPr>
        <w:t>≈</w:t>
      </w:r>
      <w:r w:rsidR="00BD47AB" w:rsidRPr="00D0415E">
        <w:rPr>
          <w:rFonts w:cstheme="minorHAnsi"/>
          <w:color w:val="FF0000"/>
          <w:szCs w:val="24"/>
        </w:rPr>
        <w:t xml:space="preserve"> </w:t>
      </w:r>
      <w:r w:rsidR="00BD47AB">
        <w:rPr>
          <w:rFonts w:cstheme="minorHAnsi"/>
          <w:color w:val="FF0000"/>
          <w:szCs w:val="24"/>
        </w:rPr>
        <w:t>0.03</w:t>
      </w:r>
      <w:r w:rsidR="00BD47AB">
        <w:rPr>
          <w:rFonts w:cstheme="minorHAnsi"/>
          <w:szCs w:val="24"/>
        </w:rPr>
        <w:t xml:space="preserve">) and the maximum rate of expression of </w:t>
      </w:r>
      <w:r w:rsidR="00BD47AB" w:rsidRPr="00BD47AB">
        <w:rPr>
          <w:rFonts w:cstheme="minorHAnsi"/>
          <w:i/>
          <w:szCs w:val="24"/>
        </w:rPr>
        <w:t>Per</w:t>
      </w:r>
      <w:r w:rsidR="00BD47AB">
        <w:rPr>
          <w:rFonts w:cstheme="minorHAnsi"/>
          <w:szCs w:val="24"/>
        </w:rPr>
        <w:t xml:space="preserve"> mRNA is very large (</w:t>
      </w:r>
      <w:r w:rsidR="00BD47AB" w:rsidRPr="00BD47AB">
        <w:rPr>
          <w:rFonts w:cstheme="minorHAnsi"/>
          <w:i/>
          <w:szCs w:val="24"/>
        </w:rPr>
        <w:t>α</w:t>
      </w:r>
      <w:r w:rsidR="00BD47AB">
        <w:rPr>
          <w:rFonts w:cstheme="minorHAnsi"/>
          <w:szCs w:val="24"/>
        </w:rPr>
        <w:t xml:space="preserve"> ≈ 300). The oscillations, though ‘robust,’ are unlikely to represent the molecular mechanism in mouse cells.</w:t>
      </w:r>
    </w:p>
    <w:p w14:paraId="45CF9688" w14:textId="137A3135" w:rsidR="00D0415E" w:rsidRDefault="008F54E5" w:rsidP="00D0415E">
      <w:pPr>
        <w:spacing w:after="120"/>
        <w:jc w:val="both"/>
        <w:rPr>
          <w:bCs/>
          <w:color w:val="FF0000"/>
          <w:szCs w:val="24"/>
        </w:rPr>
      </w:pPr>
      <w:r w:rsidRPr="008F54E5">
        <w:rPr>
          <w:bCs/>
          <w:color w:val="FF0000"/>
          <w:szCs w:val="24"/>
        </w:rPr>
        <w:t>ALTERNATE PNF(1M8)</w:t>
      </w:r>
    </w:p>
    <w:p w14:paraId="379A32EF" w14:textId="4F4B6805" w:rsidR="008F54E5" w:rsidRDefault="008F54E5" w:rsidP="008F54E5">
      <w:pPr>
        <w:spacing w:after="120"/>
        <w:jc w:val="both"/>
        <w:rPr>
          <w:rFonts w:cstheme="minorHAnsi"/>
          <w:szCs w:val="24"/>
        </w:rPr>
      </w:pPr>
      <w:r>
        <w:rPr>
          <w:rFonts w:cstheme="minorHAnsi"/>
          <w:szCs w:val="24"/>
        </w:rPr>
        <w:t xml:space="preserve">A summary of these calculations is provided in the Supplementary Material. Briefly, we found ~1000 parameter sets with </w:t>
      </w:r>
      <w:proofErr w:type="spellStart"/>
      <w:r w:rsidRPr="0028666F">
        <w:rPr>
          <w:rFonts w:ascii="Times New Roman" w:hAnsi="Times New Roman" w:cs="Times New Roman"/>
          <w:szCs w:val="24"/>
        </w:rPr>
        <w:t>max</w:t>
      </w:r>
      <w:r w:rsidRPr="00500EC0">
        <w:rPr>
          <w:rFonts w:ascii="Times New Roman" w:hAnsi="Times New Roman" w:cs="Times New Roman"/>
          <w:i/>
          <w:szCs w:val="24"/>
        </w:rPr>
        <w:t>P</w:t>
      </w:r>
      <w:r w:rsidRPr="00500EC0">
        <w:rPr>
          <w:rFonts w:ascii="Times New Roman" w:hAnsi="Times New Roman" w:cs="Times New Roman"/>
          <w:szCs w:val="24"/>
          <w:vertAlign w:val="subscript"/>
        </w:rPr>
        <w:t>tot</w:t>
      </w:r>
      <w:proofErr w:type="spellEnd"/>
      <w:r>
        <w:rPr>
          <w:rFonts w:cstheme="minorHAnsi"/>
          <w:szCs w:val="24"/>
        </w:rPr>
        <w:t xml:space="preserve"> ≈ 50 ± 10. Again, after checking for parameter sets that satisfy the ‘five-point criterion’, we plot results of a typical parameter set </w:t>
      </w:r>
      <w:r w:rsidRPr="00D0415E">
        <w:rPr>
          <w:rFonts w:cstheme="minorHAnsi"/>
          <w:color w:val="FF0000"/>
          <w:szCs w:val="24"/>
        </w:rPr>
        <w:t>(</w:t>
      </w:r>
      <w:r w:rsidRPr="00D0415E">
        <w:rPr>
          <w:rFonts w:ascii="Cambria" w:hAnsi="Cambria" w:cstheme="minorHAnsi"/>
          <w:i/>
          <w:iCs/>
          <w:color w:val="FF0000"/>
          <w:szCs w:val="24"/>
        </w:rPr>
        <w:t>β</w:t>
      </w:r>
      <w:r w:rsidRPr="00D0415E">
        <w:rPr>
          <w:rFonts w:ascii="Cambria" w:hAnsi="Cambria" w:cstheme="minorHAnsi"/>
          <w:iCs/>
          <w:color w:val="FF0000"/>
          <w:szCs w:val="24"/>
          <w:vertAlign w:val="subscript"/>
        </w:rPr>
        <w:t>max</w:t>
      </w:r>
      <w:r w:rsidRPr="00D0415E">
        <w:rPr>
          <w:rFonts w:cstheme="minorHAnsi"/>
          <w:color w:val="FF0000"/>
          <w:szCs w:val="24"/>
        </w:rPr>
        <w:t xml:space="preserve"> = </w:t>
      </w:r>
      <w:r>
        <w:rPr>
          <w:rFonts w:cstheme="minorHAnsi"/>
          <w:color w:val="FF0000"/>
          <w:szCs w:val="24"/>
        </w:rPr>
        <w:t>0.4</w:t>
      </w:r>
      <w:r w:rsidRPr="00D0415E">
        <w:rPr>
          <w:rFonts w:cstheme="minorHAnsi"/>
          <w:color w:val="FF0000"/>
          <w:szCs w:val="24"/>
        </w:rPr>
        <w:t xml:space="preserve">, </w:t>
      </w:r>
      <w:r w:rsidRPr="00D0415E">
        <w:rPr>
          <w:rFonts w:ascii="Cambria" w:hAnsi="Cambria" w:cstheme="minorHAnsi"/>
          <w:i/>
          <w:iCs/>
          <w:color w:val="FF0000"/>
          <w:szCs w:val="24"/>
        </w:rPr>
        <w:t>K</w:t>
      </w:r>
      <w:r w:rsidRPr="00D0415E">
        <w:rPr>
          <w:rFonts w:ascii="Cambria" w:hAnsi="Cambria" w:cstheme="minorHAnsi"/>
          <w:iCs/>
          <w:color w:val="FF0000"/>
          <w:szCs w:val="24"/>
          <w:vertAlign w:val="subscript"/>
        </w:rPr>
        <w:t>m</w:t>
      </w:r>
      <w:r w:rsidRPr="00D0415E">
        <w:rPr>
          <w:rFonts w:cstheme="minorHAnsi"/>
          <w:color w:val="FF0000"/>
          <w:szCs w:val="24"/>
        </w:rPr>
        <w:t xml:space="preserve"> = </w:t>
      </w:r>
      <w:r>
        <w:rPr>
          <w:rFonts w:cstheme="minorHAnsi"/>
          <w:color w:val="FF0000"/>
          <w:szCs w:val="24"/>
        </w:rPr>
        <w:t>3,</w:t>
      </w:r>
      <w:r w:rsidRPr="00D0415E">
        <w:rPr>
          <w:rFonts w:cstheme="minorHAnsi"/>
          <w:color w:val="FF0000"/>
          <w:szCs w:val="24"/>
        </w:rPr>
        <w:t xml:space="preserve"> </w:t>
      </w:r>
      <w:r w:rsidRPr="00D0415E">
        <w:rPr>
          <w:rFonts w:ascii="Cambria" w:hAnsi="Cambria" w:cstheme="minorHAnsi"/>
          <w:i/>
          <w:iCs/>
          <w:color w:val="FF0000"/>
          <w:szCs w:val="24"/>
        </w:rPr>
        <w:t>K</w:t>
      </w:r>
      <w:r w:rsidRPr="00D0415E">
        <w:rPr>
          <w:rFonts w:ascii="Cambria" w:hAnsi="Cambria" w:cstheme="minorHAnsi"/>
          <w:iCs/>
          <w:color w:val="FF0000"/>
          <w:szCs w:val="24"/>
          <w:vertAlign w:val="subscript"/>
        </w:rPr>
        <w:t>A</w:t>
      </w:r>
      <w:r w:rsidRPr="00D0415E">
        <w:rPr>
          <w:rFonts w:cstheme="minorHAnsi"/>
          <w:color w:val="FF0000"/>
          <w:szCs w:val="24"/>
        </w:rPr>
        <w:t xml:space="preserve"> = </w:t>
      </w:r>
      <w:r>
        <w:rPr>
          <w:rFonts w:cstheme="minorHAnsi"/>
          <w:color w:val="FF0000"/>
          <w:szCs w:val="24"/>
        </w:rPr>
        <w:t xml:space="preserve">7, </w:t>
      </w:r>
      <w:r>
        <w:rPr>
          <w:rFonts w:ascii="Cambria" w:hAnsi="Cambria" w:cstheme="minorHAnsi"/>
          <w:i/>
          <w:iCs/>
          <w:color w:val="FF0000"/>
          <w:szCs w:val="24"/>
        </w:rPr>
        <w:t>R</w:t>
      </w:r>
      <w:r>
        <w:rPr>
          <w:rFonts w:ascii="Cambria" w:hAnsi="Cambria" w:cstheme="minorHAnsi"/>
          <w:iCs/>
          <w:color w:val="FF0000"/>
          <w:szCs w:val="24"/>
          <w:vertAlign w:val="subscript"/>
        </w:rPr>
        <w:t>MAX</w:t>
      </w:r>
      <w:r w:rsidRPr="00D0415E">
        <w:rPr>
          <w:rFonts w:cstheme="minorHAnsi"/>
          <w:color w:val="FF0000"/>
          <w:szCs w:val="24"/>
        </w:rPr>
        <w:t xml:space="preserve"> = </w:t>
      </w:r>
      <w:r>
        <w:rPr>
          <w:rFonts w:cstheme="minorHAnsi"/>
          <w:color w:val="FF0000"/>
          <w:szCs w:val="24"/>
        </w:rPr>
        <w:t xml:space="preserve">40, </w:t>
      </w:r>
      <w:r>
        <w:rPr>
          <w:rFonts w:cstheme="minorHAnsi"/>
          <w:i/>
          <w:color w:val="FF0000"/>
          <w:szCs w:val="24"/>
        </w:rPr>
        <w:t>ε</w:t>
      </w:r>
      <w:r>
        <w:rPr>
          <w:rFonts w:cstheme="minorHAnsi"/>
          <w:color w:val="FF0000"/>
          <w:szCs w:val="24"/>
        </w:rPr>
        <w:t xml:space="preserve"> </w:t>
      </w:r>
      <w:r w:rsidRPr="00D0415E">
        <w:rPr>
          <w:rFonts w:cstheme="minorHAnsi"/>
          <w:color w:val="FF0000"/>
          <w:szCs w:val="24"/>
        </w:rPr>
        <w:t xml:space="preserve">= </w:t>
      </w:r>
      <w:r>
        <w:rPr>
          <w:rFonts w:cstheme="minorHAnsi"/>
          <w:color w:val="FF0000"/>
          <w:szCs w:val="24"/>
        </w:rPr>
        <w:t>0.0001</w:t>
      </w:r>
      <w:r w:rsidRPr="00D0415E">
        <w:rPr>
          <w:rFonts w:cstheme="minorHAnsi"/>
          <w:color w:val="FF0000"/>
          <w:szCs w:val="24"/>
        </w:rPr>
        <w:t xml:space="preserve"> and </w:t>
      </w:r>
      <w:r w:rsidRPr="00781A68">
        <w:rPr>
          <w:rFonts w:cstheme="minorHAnsi"/>
          <w:i/>
          <w:color w:val="FF0000"/>
          <w:szCs w:val="24"/>
        </w:rPr>
        <w:t>δ</w:t>
      </w:r>
      <w:r>
        <w:rPr>
          <w:rFonts w:cstheme="minorHAnsi"/>
          <w:color w:val="FF0000"/>
          <w:szCs w:val="24"/>
        </w:rPr>
        <w:t xml:space="preserve"> </w:t>
      </w:r>
      <w:r w:rsidRPr="00D0415E">
        <w:rPr>
          <w:rFonts w:cstheme="minorHAnsi"/>
          <w:color w:val="FF0000"/>
          <w:szCs w:val="24"/>
        </w:rPr>
        <w:t xml:space="preserve">= </w:t>
      </w:r>
      <w:r>
        <w:rPr>
          <w:rFonts w:cstheme="minorHAnsi"/>
          <w:color w:val="FF0000"/>
          <w:szCs w:val="24"/>
        </w:rPr>
        <w:t>15</w:t>
      </w:r>
      <w:r w:rsidRPr="00D0415E">
        <w:rPr>
          <w:rFonts w:cstheme="minorHAnsi"/>
          <w:color w:val="FF0000"/>
          <w:szCs w:val="24"/>
        </w:rPr>
        <w:t>)</w:t>
      </w:r>
      <w:r>
        <w:rPr>
          <w:rFonts w:cstheme="minorHAnsi"/>
          <w:szCs w:val="24"/>
        </w:rPr>
        <w:t xml:space="preserve"> in Figure 9ALT. For the WT cell </w:t>
      </w:r>
      <m:oMath>
        <m:d>
          <m:dPr>
            <m:ctrlPr>
              <w:rPr>
                <w:rFonts w:ascii="Cambria Math" w:hAnsi="Cambria Math" w:cstheme="minorHAnsi"/>
                <w:i/>
                <w:color w:val="FF0000"/>
                <w:szCs w:val="24"/>
              </w:rPr>
            </m:ctrlPr>
          </m:dPr>
          <m:e>
            <m:sSup>
              <m:sSupPr>
                <m:ctrlPr>
                  <w:rPr>
                    <w:rFonts w:ascii="Cambria Math" w:hAnsi="Cambria Math" w:cstheme="minorHAnsi"/>
                    <w:i/>
                    <w:color w:val="FF0000"/>
                    <w:szCs w:val="24"/>
                  </w:rPr>
                </m:ctrlPr>
              </m:sSupPr>
              <m:e>
                <m:r>
                  <w:rPr>
                    <w:rFonts w:ascii="Cambria Math" w:hAnsi="Cambria Math" w:cstheme="minorHAnsi"/>
                    <w:color w:val="FF0000"/>
                    <w:szCs w:val="24"/>
                  </w:rPr>
                  <m:t>α</m:t>
                </m:r>
              </m:e>
              <m:sup>
                <m:r>
                  <m:rPr>
                    <m:nor/>
                  </m:rPr>
                  <w:rPr>
                    <w:rFonts w:ascii="Cambria Math" w:hAnsi="Cambria Math" w:cstheme="minorHAnsi"/>
                    <w:color w:val="FF0000"/>
                    <w:szCs w:val="24"/>
                  </w:rPr>
                  <m:t>WT</m:t>
                </m:r>
              </m:sup>
            </m:sSup>
            <m:r>
              <w:rPr>
                <w:rFonts w:ascii="Cambria Math" w:hAnsi="Cambria Math" w:cstheme="minorHAnsi"/>
                <w:color w:val="FF0000"/>
                <w:szCs w:val="24"/>
              </w:rPr>
              <m:t>=50,</m:t>
            </m:r>
            <m:sSubSup>
              <m:sSubSupPr>
                <m:ctrlPr>
                  <w:rPr>
                    <w:rFonts w:ascii="Cambria Math" w:hAnsi="Cambria Math" w:cstheme="minorHAnsi"/>
                    <w:i/>
                    <w:color w:val="FF0000"/>
                    <w:szCs w:val="24"/>
                  </w:rPr>
                </m:ctrlPr>
              </m:sSubSupPr>
              <m:e>
                <m:r>
                  <w:rPr>
                    <w:rFonts w:ascii="Cambria Math" w:hAnsi="Cambria Math" w:cstheme="minorHAnsi"/>
                    <w:color w:val="FF0000"/>
                    <w:szCs w:val="24"/>
                  </w:rPr>
                  <m:t>A</m:t>
                </m:r>
              </m:e>
              <m:sub>
                <m:r>
                  <m:rPr>
                    <m:nor/>
                  </m:rPr>
                  <w:rPr>
                    <w:rFonts w:ascii="Cambria Math" w:hAnsi="Cambria Math" w:cstheme="minorHAnsi"/>
                    <w:color w:val="FF0000"/>
                    <w:szCs w:val="24"/>
                  </w:rPr>
                  <m:t>MAX</m:t>
                </m:r>
              </m:sub>
              <m:sup>
                <m:r>
                  <m:rPr>
                    <m:nor/>
                  </m:rPr>
                  <w:rPr>
                    <w:rFonts w:ascii="Cambria Math" w:hAnsi="Cambria Math" w:cstheme="minorHAnsi"/>
                    <w:color w:val="FF0000"/>
                    <w:szCs w:val="24"/>
                  </w:rPr>
                  <m:t>WT</m:t>
                </m:r>
              </m:sup>
            </m:sSubSup>
            <m:r>
              <w:rPr>
                <w:rFonts w:ascii="Cambria Math" w:hAnsi="Cambria Math" w:cstheme="minorHAnsi"/>
                <w:color w:val="FF0000"/>
                <w:szCs w:val="24"/>
              </w:rPr>
              <m:t>=0.4</m:t>
            </m:r>
          </m:e>
        </m:d>
      </m:oMath>
      <w:r>
        <w:rPr>
          <w:rFonts w:cstheme="minorHAnsi"/>
          <w:szCs w:val="24"/>
        </w:rPr>
        <w:t xml:space="preserve">, </w:t>
      </w:r>
      <w:proofErr w:type="spellStart"/>
      <w:r w:rsidRPr="0028666F">
        <w:rPr>
          <w:rFonts w:ascii="Times New Roman" w:hAnsi="Times New Roman" w:cs="Times New Roman"/>
          <w:szCs w:val="24"/>
        </w:rPr>
        <w:t>max</w:t>
      </w:r>
      <w:r w:rsidRPr="00500EC0">
        <w:rPr>
          <w:rFonts w:ascii="Times New Roman" w:hAnsi="Times New Roman" w:cs="Times New Roman"/>
          <w:i/>
          <w:szCs w:val="24"/>
        </w:rPr>
        <w:t>P</w:t>
      </w:r>
      <w:r w:rsidRPr="00500EC0">
        <w:rPr>
          <w:rFonts w:ascii="Times New Roman" w:hAnsi="Times New Roman" w:cs="Times New Roman"/>
          <w:szCs w:val="24"/>
          <w:vertAlign w:val="subscript"/>
        </w:rPr>
        <w:t>tot</w:t>
      </w:r>
      <w:proofErr w:type="spellEnd"/>
      <w:r>
        <w:rPr>
          <w:rFonts w:cstheme="minorHAnsi"/>
          <w:szCs w:val="24"/>
        </w:rPr>
        <w:t xml:space="preserve"> = 4 and </w:t>
      </w:r>
      <w:proofErr w:type="spellStart"/>
      <w:r>
        <w:rPr>
          <w:rFonts w:cstheme="minorHAnsi"/>
          <w:szCs w:val="24"/>
        </w:rPr>
        <w:t>avg</w:t>
      </w:r>
      <w:r w:rsidRPr="00781A68">
        <w:rPr>
          <w:rFonts w:cstheme="minorHAnsi"/>
          <w:i/>
          <w:szCs w:val="24"/>
        </w:rPr>
        <w:t>A</w:t>
      </w:r>
      <w:r w:rsidRPr="00781A68">
        <w:rPr>
          <w:rFonts w:cstheme="minorHAnsi"/>
          <w:szCs w:val="24"/>
          <w:vertAlign w:val="subscript"/>
        </w:rPr>
        <w:t>T</w:t>
      </w:r>
      <w:proofErr w:type="spellEnd"/>
      <w:r>
        <w:rPr>
          <w:rFonts w:cstheme="minorHAnsi"/>
          <w:szCs w:val="24"/>
        </w:rPr>
        <w:t xml:space="preserve"> = 0.05. Discounting for mRNA species, </w:t>
      </w:r>
      <w:proofErr w:type="spellStart"/>
      <w:r w:rsidRPr="0028666F">
        <w:rPr>
          <w:rFonts w:ascii="Times New Roman" w:hAnsi="Times New Roman" w:cs="Times New Roman"/>
          <w:szCs w:val="24"/>
        </w:rPr>
        <w:t>max</w:t>
      </w:r>
      <w:r w:rsidRPr="00500EC0">
        <w:rPr>
          <w:rFonts w:ascii="Times New Roman" w:hAnsi="Times New Roman" w:cs="Times New Roman"/>
          <w:i/>
          <w:szCs w:val="24"/>
        </w:rPr>
        <w:t>P</w:t>
      </w:r>
      <w:r w:rsidRPr="00500EC0">
        <w:rPr>
          <w:rFonts w:ascii="Times New Roman" w:hAnsi="Times New Roman" w:cs="Times New Roman"/>
          <w:szCs w:val="24"/>
          <w:vertAlign w:val="subscript"/>
        </w:rPr>
        <w:t>tot</w:t>
      </w:r>
      <w:proofErr w:type="spellEnd"/>
      <w:r>
        <w:rPr>
          <w:rFonts w:cstheme="minorHAnsi"/>
          <w:szCs w:val="24"/>
        </w:rPr>
        <w:t xml:space="preserve"> = 2.5 and</w:t>
      </w:r>
      <w:r w:rsidRPr="00D0415E">
        <w:rPr>
          <w:rFonts w:cstheme="minorHAnsi"/>
          <w:color w:val="FF0000"/>
          <w:szCs w:val="24"/>
        </w:rPr>
        <w:t xml:space="preserve"> </w:t>
      </w:r>
      <m:oMath>
        <m:sSub>
          <m:sSubPr>
            <m:ctrlPr>
              <w:rPr>
                <w:rFonts w:ascii="Cambria Math" w:hAnsi="Cambria Math" w:cstheme="minorHAnsi"/>
                <w:i/>
                <w:iCs/>
                <w:color w:val="FF0000"/>
                <w:szCs w:val="24"/>
              </w:rPr>
            </m:ctrlPr>
          </m:sSubPr>
          <m:e>
            <m:acc>
              <m:accPr>
                <m:ctrlPr>
                  <w:rPr>
                    <w:rFonts w:ascii="Cambria Math" w:hAnsi="Cambria Math" w:cstheme="minorHAnsi"/>
                    <w:i/>
                    <w:iCs/>
                    <w:color w:val="FF0000"/>
                    <w:szCs w:val="24"/>
                  </w:rPr>
                </m:ctrlPr>
              </m:accPr>
              <m:e>
                <m:r>
                  <w:rPr>
                    <w:rFonts w:ascii="Cambria Math" w:hAnsi="Cambria Math" w:cstheme="minorHAnsi"/>
                    <w:color w:val="FF0000"/>
                    <w:szCs w:val="24"/>
                  </w:rPr>
                  <m:t>K</m:t>
                </m:r>
              </m:e>
            </m:acc>
          </m:e>
          <m:sub>
            <m:r>
              <m:rPr>
                <m:nor/>
              </m:rPr>
              <w:rPr>
                <w:rFonts w:ascii="Cambria Math" w:hAnsi="Cambria Math" w:cstheme="minorHAnsi"/>
                <w:iCs/>
                <w:color w:val="FF0000"/>
                <w:szCs w:val="24"/>
              </w:rPr>
              <m:t>d</m:t>
            </m:r>
          </m:sub>
        </m:sSub>
      </m:oMath>
      <w:r w:rsidRPr="00D0415E">
        <w:rPr>
          <w:rFonts w:cstheme="minorHAnsi"/>
          <w:color w:val="FF0000"/>
          <w:szCs w:val="24"/>
        </w:rPr>
        <w:t xml:space="preserve"> = </w:t>
      </w:r>
      <w:r>
        <w:rPr>
          <w:rFonts w:cstheme="minorHAnsi"/>
          <w:color w:val="FF0000"/>
          <w:szCs w:val="24"/>
        </w:rPr>
        <w:t>40</w:t>
      </w:r>
      <w:r w:rsidRPr="00D0415E">
        <w:rPr>
          <w:rFonts w:cstheme="minorHAnsi"/>
          <w:color w:val="FF0000"/>
          <w:szCs w:val="24"/>
        </w:rPr>
        <w:t xml:space="preserve"> </w:t>
      </w:r>
      <w:proofErr w:type="spellStart"/>
      <w:r w:rsidRPr="00D0415E">
        <w:rPr>
          <w:rFonts w:cstheme="minorHAnsi"/>
          <w:color w:val="FF0000"/>
          <w:szCs w:val="24"/>
        </w:rPr>
        <w:t>nM</w:t>
      </w:r>
      <w:proofErr w:type="spellEnd"/>
      <w:r>
        <w:rPr>
          <w:rFonts w:cstheme="minorHAnsi"/>
          <w:color w:val="FF0000"/>
          <w:szCs w:val="24"/>
        </w:rPr>
        <w:t>, which is quite reasonable, but</w:t>
      </w:r>
      <w:r w:rsidRPr="00D0415E">
        <w:rPr>
          <w:rFonts w:cstheme="minorHAnsi"/>
          <w:color w:val="FF0000"/>
          <w:szCs w:val="24"/>
        </w:rPr>
        <w:t xml:space="preserve"> </w:t>
      </w:r>
      <m:oMath>
        <m:sSub>
          <m:sSubPr>
            <m:ctrlPr>
              <w:rPr>
                <w:rFonts w:ascii="Cambria Math" w:hAnsi="Cambria Math" w:cstheme="minorHAnsi"/>
                <w:i/>
                <w:iCs/>
                <w:color w:val="FF0000"/>
                <w:szCs w:val="24"/>
              </w:rPr>
            </m:ctrlPr>
          </m:sSubPr>
          <m:e>
            <m:acc>
              <m:accPr>
                <m:ctrlPr>
                  <w:rPr>
                    <w:rFonts w:ascii="Cambria Math" w:hAnsi="Cambria Math" w:cstheme="minorHAnsi"/>
                    <w:i/>
                    <w:iCs/>
                    <w:color w:val="FF0000"/>
                    <w:szCs w:val="24"/>
                  </w:rPr>
                </m:ctrlPr>
              </m:accPr>
              <m:e>
                <m:r>
                  <w:rPr>
                    <w:rFonts w:ascii="Cambria Math" w:hAnsi="Cambria Math" w:cstheme="minorHAnsi"/>
                    <w:color w:val="FF0000"/>
                    <w:szCs w:val="24"/>
                  </w:rPr>
                  <m:t>A</m:t>
                </m:r>
              </m:e>
            </m:acc>
          </m:e>
          <m:sub>
            <m:r>
              <m:rPr>
                <m:nor/>
              </m:rPr>
              <w:rPr>
                <w:rFonts w:ascii="Cambria Math" w:hAnsi="Cambria Math" w:cstheme="minorHAnsi"/>
                <w:iCs/>
                <w:color w:val="FF0000"/>
                <w:szCs w:val="24"/>
              </w:rPr>
              <m:t>T</m:t>
            </m:r>
          </m:sub>
        </m:sSub>
      </m:oMath>
      <w:r w:rsidRPr="00D0415E">
        <w:rPr>
          <w:rFonts w:cstheme="minorHAnsi"/>
          <w:color w:val="FF0000"/>
          <w:szCs w:val="24"/>
        </w:rPr>
        <w:t xml:space="preserve"> </w:t>
      </w:r>
      <w:r>
        <w:rPr>
          <w:rFonts w:cstheme="minorHAnsi"/>
          <w:color w:val="FF0000"/>
          <w:szCs w:val="24"/>
        </w:rPr>
        <w:t>≈</w:t>
      </w:r>
      <w:r w:rsidRPr="00D0415E">
        <w:rPr>
          <w:rFonts w:cstheme="minorHAnsi"/>
          <w:color w:val="FF0000"/>
          <w:szCs w:val="24"/>
        </w:rPr>
        <w:t xml:space="preserve"> </w:t>
      </w:r>
      <w:r>
        <w:rPr>
          <w:rFonts w:cstheme="minorHAnsi"/>
          <w:color w:val="FF0000"/>
          <w:szCs w:val="24"/>
        </w:rPr>
        <w:t>2</w:t>
      </w:r>
      <w:r w:rsidRPr="00D0415E">
        <w:rPr>
          <w:rFonts w:cstheme="minorHAnsi"/>
          <w:color w:val="FF0000"/>
          <w:szCs w:val="24"/>
        </w:rPr>
        <w:t xml:space="preserve"> </w:t>
      </w:r>
      <w:proofErr w:type="spellStart"/>
      <w:r w:rsidRPr="00D0415E">
        <w:rPr>
          <w:rFonts w:cstheme="minorHAnsi"/>
          <w:color w:val="FF0000"/>
          <w:szCs w:val="24"/>
        </w:rPr>
        <w:t>nM</w:t>
      </w:r>
      <w:proofErr w:type="spellEnd"/>
      <w:r>
        <w:rPr>
          <w:rFonts w:cstheme="minorHAnsi"/>
          <w:color w:val="FF0000"/>
          <w:szCs w:val="24"/>
        </w:rPr>
        <w:t xml:space="preserve"> (i.e., 600 molecules of BMAL per nucleus), which is totally unreasonable</w:t>
      </w:r>
      <w:r w:rsidRPr="00D0415E">
        <w:rPr>
          <w:rFonts w:cstheme="minorHAnsi"/>
          <w:color w:val="FF0000"/>
          <w:szCs w:val="24"/>
        </w:rPr>
        <w:t>.</w:t>
      </w:r>
      <w:r>
        <w:rPr>
          <w:rFonts w:cstheme="minorHAnsi"/>
          <w:szCs w:val="24"/>
        </w:rPr>
        <w:t xml:space="preserve"> Clearly, the PNF(1M8) exhibits more robust oscillations than the SNF(1M8) and NNF(1M8) models and is consistent with</w:t>
      </w:r>
      <w:r w:rsidRPr="003D17CE">
        <w:rPr>
          <w:rFonts w:cstheme="minorHAnsi"/>
          <w:szCs w:val="24"/>
        </w:rPr>
        <w:t xml:space="preserve"> </w:t>
      </w:r>
      <m:oMath>
        <m:sSub>
          <m:sSubPr>
            <m:ctrlPr>
              <w:rPr>
                <w:rFonts w:ascii="Cambria Math" w:hAnsi="Cambria Math" w:cstheme="minorHAnsi"/>
                <w:i/>
                <w:iCs/>
                <w:szCs w:val="24"/>
              </w:rPr>
            </m:ctrlPr>
          </m:sSubPr>
          <m:e>
            <m:acc>
              <m:accPr>
                <m:ctrlPr>
                  <w:rPr>
                    <w:rFonts w:ascii="Cambria Math" w:hAnsi="Cambria Math" w:cstheme="minorHAnsi"/>
                    <w:i/>
                    <w:iCs/>
                    <w:szCs w:val="24"/>
                  </w:rPr>
                </m:ctrlPr>
              </m:accPr>
              <m:e>
                <m:r>
                  <w:rPr>
                    <w:rFonts w:ascii="Cambria Math" w:hAnsi="Cambria Math" w:cstheme="minorHAnsi"/>
                    <w:szCs w:val="24"/>
                  </w:rPr>
                  <m:t>K</m:t>
                </m:r>
              </m:e>
            </m:acc>
          </m:e>
          <m:sub>
            <m:r>
              <m:rPr>
                <m:nor/>
              </m:rPr>
              <w:rPr>
                <w:rFonts w:ascii="Cambria Math" w:hAnsi="Cambria Math" w:cstheme="minorHAnsi"/>
                <w:iCs/>
                <w:szCs w:val="24"/>
              </w:rPr>
              <m:t>d</m:t>
            </m:r>
          </m:sub>
        </m:sSub>
      </m:oMath>
      <w:r w:rsidRPr="003D17CE">
        <w:rPr>
          <w:rFonts w:cstheme="minorHAnsi"/>
          <w:szCs w:val="24"/>
        </w:rPr>
        <w:t xml:space="preserve"> ≈ </w:t>
      </w:r>
      <w:bookmarkStart w:id="39" w:name="_GoBack"/>
      <w:bookmarkEnd w:id="39"/>
      <w:r w:rsidRPr="003D17CE">
        <w:rPr>
          <w:rFonts w:cstheme="minorHAnsi"/>
          <w:szCs w:val="24"/>
        </w:rPr>
        <w:t xml:space="preserve">10 </w:t>
      </w:r>
      <w:proofErr w:type="spellStart"/>
      <w:r w:rsidRPr="003D17CE">
        <w:rPr>
          <w:rFonts w:cstheme="minorHAnsi"/>
          <w:szCs w:val="24"/>
        </w:rPr>
        <w:t>nM</w:t>
      </w:r>
      <w:proofErr w:type="spellEnd"/>
      <w:r w:rsidRPr="003D17CE">
        <w:rPr>
          <w:rFonts w:cstheme="minorHAnsi"/>
          <w:szCs w:val="24"/>
        </w:rPr>
        <w:t xml:space="preserve">, </w:t>
      </w:r>
      <w:r>
        <w:rPr>
          <w:rFonts w:cstheme="minorHAnsi"/>
          <w:szCs w:val="24"/>
        </w:rPr>
        <w:t xml:space="preserve">but the oscillations are inconsistent with observed numbers of BMAL molecules in mammalian cells. The PNF(1M8) model oscillates with weaker binding of PER to BMAL because the predicted BMAL concentration in the nucleus is very </w:t>
      </w:r>
      <w:r>
        <w:rPr>
          <w:rFonts w:cstheme="minorHAnsi"/>
          <w:szCs w:val="24"/>
        </w:rPr>
        <w:lastRenderedPageBreak/>
        <w:t>small (</w:t>
      </w:r>
      <m:oMath>
        <m:sSub>
          <m:sSubPr>
            <m:ctrlPr>
              <w:rPr>
                <w:rFonts w:ascii="Cambria Math" w:hAnsi="Cambria Math" w:cstheme="minorHAnsi"/>
                <w:i/>
                <w:iCs/>
                <w:color w:val="FF0000"/>
                <w:szCs w:val="24"/>
              </w:rPr>
            </m:ctrlPr>
          </m:sSubPr>
          <m:e>
            <m:r>
              <w:rPr>
                <w:rFonts w:ascii="Cambria Math" w:hAnsi="Cambria Math" w:cstheme="minorHAnsi"/>
                <w:color w:val="FF0000"/>
                <w:szCs w:val="24"/>
              </w:rPr>
              <m:t>A</m:t>
            </m:r>
          </m:e>
          <m:sub>
            <m:r>
              <m:rPr>
                <m:nor/>
              </m:rPr>
              <w:rPr>
                <w:rFonts w:ascii="Cambria Math" w:hAnsi="Cambria Math" w:cstheme="minorHAnsi"/>
                <w:iCs/>
                <w:color w:val="FF0000"/>
                <w:szCs w:val="24"/>
              </w:rPr>
              <m:t>T</m:t>
            </m:r>
          </m:sub>
        </m:sSub>
      </m:oMath>
      <w:r w:rsidRPr="00D0415E">
        <w:rPr>
          <w:rFonts w:cstheme="minorHAnsi"/>
          <w:color w:val="FF0000"/>
          <w:szCs w:val="24"/>
        </w:rPr>
        <w:t xml:space="preserve"> </w:t>
      </w:r>
      <w:r>
        <w:rPr>
          <w:rFonts w:cstheme="minorHAnsi"/>
          <w:color w:val="FF0000"/>
          <w:szCs w:val="24"/>
        </w:rPr>
        <w:t>≈</w:t>
      </w:r>
      <w:r w:rsidRPr="00D0415E">
        <w:rPr>
          <w:rFonts w:cstheme="minorHAnsi"/>
          <w:color w:val="FF0000"/>
          <w:szCs w:val="24"/>
        </w:rPr>
        <w:t xml:space="preserve"> </w:t>
      </w:r>
      <w:r>
        <w:rPr>
          <w:rFonts w:cstheme="minorHAnsi"/>
          <w:color w:val="FF0000"/>
          <w:szCs w:val="24"/>
        </w:rPr>
        <w:t>0.05</w:t>
      </w:r>
      <w:r>
        <w:rPr>
          <w:rFonts w:cstheme="minorHAnsi"/>
          <w:szCs w:val="24"/>
        </w:rPr>
        <w:t xml:space="preserve">) and the maximum rate of expression of </w:t>
      </w:r>
      <w:r w:rsidRPr="00BD47AB">
        <w:rPr>
          <w:rFonts w:cstheme="minorHAnsi"/>
          <w:i/>
          <w:szCs w:val="24"/>
        </w:rPr>
        <w:t>Per</w:t>
      </w:r>
      <w:r>
        <w:rPr>
          <w:rFonts w:cstheme="minorHAnsi"/>
          <w:szCs w:val="24"/>
        </w:rPr>
        <w:t xml:space="preserve"> mRNA is very large (</w:t>
      </w:r>
      <w:r w:rsidRPr="00BD47AB">
        <w:rPr>
          <w:rFonts w:cstheme="minorHAnsi"/>
          <w:i/>
          <w:szCs w:val="24"/>
        </w:rPr>
        <w:t>α</w:t>
      </w:r>
      <w:r>
        <w:rPr>
          <w:rFonts w:cstheme="minorHAnsi"/>
          <w:szCs w:val="24"/>
        </w:rPr>
        <w:t xml:space="preserve"> ≈ 50). The oscillations, though ‘robust,’ are unlikely to represent the molecular mechanism in mouse cells.</w:t>
      </w:r>
    </w:p>
    <w:p w14:paraId="51BE74BA" w14:textId="77777777" w:rsidR="008F54E5" w:rsidRPr="008F54E5" w:rsidRDefault="008F54E5" w:rsidP="00D0415E">
      <w:pPr>
        <w:spacing w:after="120"/>
        <w:jc w:val="both"/>
        <w:rPr>
          <w:bCs/>
          <w:color w:val="FF0000"/>
          <w:szCs w:val="24"/>
        </w:rPr>
      </w:pPr>
    </w:p>
    <w:p w14:paraId="2B6D84EF" w14:textId="40A1C8DA" w:rsidR="00535BA6" w:rsidRPr="00535BA6" w:rsidRDefault="00535BA6" w:rsidP="00D0415E">
      <w:pPr>
        <w:spacing w:after="120"/>
        <w:jc w:val="both"/>
        <w:rPr>
          <w:bCs/>
          <w:color w:val="FF0000"/>
          <w:szCs w:val="24"/>
        </w:rPr>
      </w:pPr>
      <w:r w:rsidRPr="00535BA6">
        <w:rPr>
          <w:bCs/>
          <w:color w:val="FF0000"/>
          <w:szCs w:val="24"/>
        </w:rPr>
        <w:t>STOPPED HERE. NEXT STEP IS TO LOOK AT REGION OF ‘CIRCADIAN OSCILLATIONS’ (PERIOD 22 – 26 H) IN THE OSCILLATORY DOMAINS OF 1M8 MODELS</w:t>
      </w:r>
    </w:p>
    <w:p w14:paraId="74C178D1" w14:textId="77777777" w:rsidR="00535BA6" w:rsidRDefault="00535BA6" w:rsidP="00D0415E">
      <w:pPr>
        <w:spacing w:after="120"/>
        <w:jc w:val="both"/>
        <w:rPr>
          <w:bCs/>
          <w:szCs w:val="24"/>
        </w:rPr>
      </w:pPr>
    </w:p>
    <w:p w14:paraId="248EF87E" w14:textId="4B765345" w:rsidR="00F36E34" w:rsidRDefault="00F36E34" w:rsidP="00626F7A">
      <w:pPr>
        <w:spacing w:after="120"/>
        <w:jc w:val="both"/>
        <w:rPr>
          <w:bCs/>
          <w:szCs w:val="24"/>
        </w:rPr>
      </w:pPr>
    </w:p>
    <w:p w14:paraId="15655EBA" w14:textId="77777777" w:rsidR="00F36E34" w:rsidRPr="00F64F97" w:rsidRDefault="00F36E34" w:rsidP="00626F7A">
      <w:pPr>
        <w:spacing w:after="120"/>
        <w:jc w:val="both"/>
        <w:rPr>
          <w:bCs/>
          <w:szCs w:val="24"/>
        </w:rPr>
      </w:pPr>
    </w:p>
    <w:p w14:paraId="5DED35D9" w14:textId="1AE7C911" w:rsidR="00193561" w:rsidRPr="00F64F97" w:rsidRDefault="00D018E6" w:rsidP="00626F7A">
      <w:pPr>
        <w:spacing w:after="120"/>
        <w:jc w:val="both"/>
        <w:rPr>
          <w:b/>
          <w:color w:val="000000" w:themeColor="text1"/>
          <w:szCs w:val="24"/>
        </w:rPr>
      </w:pPr>
      <w:r w:rsidRPr="00F64F97">
        <w:rPr>
          <w:b/>
          <w:color w:val="000000" w:themeColor="text1"/>
          <w:szCs w:val="24"/>
        </w:rPr>
        <w:t xml:space="preserve">The </w:t>
      </w:r>
      <w:r w:rsidR="00804F17" w:rsidRPr="00F64F97">
        <w:rPr>
          <w:b/>
          <w:color w:val="000000" w:themeColor="text1"/>
          <w:szCs w:val="24"/>
        </w:rPr>
        <w:t>N</w:t>
      </w:r>
      <w:r w:rsidRPr="00F64F97">
        <w:rPr>
          <w:b/>
          <w:color w:val="000000" w:themeColor="text1"/>
          <w:szCs w:val="24"/>
        </w:rPr>
        <w:t>NF(1M8</w:t>
      </w:r>
      <w:r w:rsidR="00A007AE" w:rsidRPr="00F64F97">
        <w:rPr>
          <w:b/>
          <w:color w:val="000000" w:themeColor="text1"/>
          <w:szCs w:val="24"/>
        </w:rPr>
        <w:t>)</w:t>
      </w:r>
      <w:r w:rsidRPr="00F64F97">
        <w:rPr>
          <w:b/>
          <w:color w:val="000000" w:themeColor="text1"/>
          <w:szCs w:val="24"/>
        </w:rPr>
        <w:t xml:space="preserve"> Model Is </w:t>
      </w:r>
      <w:r w:rsidR="00804F17" w:rsidRPr="00F64F97">
        <w:rPr>
          <w:b/>
          <w:color w:val="000000" w:themeColor="text1"/>
          <w:szCs w:val="24"/>
        </w:rPr>
        <w:t>Most</w:t>
      </w:r>
      <w:r w:rsidR="00A007AE" w:rsidRPr="00F64F97">
        <w:rPr>
          <w:b/>
          <w:color w:val="000000" w:themeColor="text1"/>
          <w:szCs w:val="24"/>
        </w:rPr>
        <w:t xml:space="preserve"> </w:t>
      </w:r>
      <w:r w:rsidRPr="00F64F97">
        <w:rPr>
          <w:b/>
          <w:color w:val="000000" w:themeColor="text1"/>
          <w:szCs w:val="24"/>
        </w:rPr>
        <w:t>Robust</w:t>
      </w:r>
      <w:r w:rsidR="00A007AE" w:rsidRPr="00F64F97">
        <w:rPr>
          <w:b/>
          <w:color w:val="000000" w:themeColor="text1"/>
          <w:szCs w:val="24"/>
        </w:rPr>
        <w:t xml:space="preserve"> with Respect to </w:t>
      </w:r>
      <w:r w:rsidR="00804F17" w:rsidRPr="00F64F97">
        <w:rPr>
          <w:b/>
          <w:color w:val="000000" w:themeColor="text1"/>
          <w:szCs w:val="24"/>
        </w:rPr>
        <w:t>Circadian</w:t>
      </w:r>
      <w:r w:rsidR="00A007AE" w:rsidRPr="00F64F97">
        <w:rPr>
          <w:b/>
          <w:color w:val="000000" w:themeColor="text1"/>
          <w:szCs w:val="24"/>
        </w:rPr>
        <w:t xml:space="preserve"> Oscillations</w:t>
      </w:r>
      <w:r w:rsidR="00CC46D3" w:rsidRPr="00F64F97">
        <w:rPr>
          <w:b/>
          <w:color w:val="000000" w:themeColor="text1"/>
          <w:szCs w:val="24"/>
        </w:rPr>
        <w:t>.</w:t>
      </w:r>
    </w:p>
    <w:p w14:paraId="4BD38A1D" w14:textId="2B08C90E" w:rsidR="00804F17" w:rsidRPr="00F64F97" w:rsidRDefault="00776165" w:rsidP="00626F7A">
      <w:pPr>
        <w:spacing w:after="120"/>
        <w:jc w:val="both"/>
        <w:rPr>
          <w:bCs/>
          <w:color w:val="000000" w:themeColor="text1"/>
          <w:szCs w:val="24"/>
        </w:rPr>
      </w:pPr>
      <w:r w:rsidRPr="00F64F97">
        <w:rPr>
          <w:bCs/>
          <w:color w:val="000000" w:themeColor="text1"/>
          <w:szCs w:val="24"/>
        </w:rPr>
        <w:t xml:space="preserve">Figure </w:t>
      </w:r>
      <w:r w:rsidR="00585AA5" w:rsidRPr="00F64F97">
        <w:rPr>
          <w:bCs/>
          <w:color w:val="000000" w:themeColor="text1"/>
          <w:szCs w:val="24"/>
        </w:rPr>
        <w:t>5</w:t>
      </w:r>
      <w:r w:rsidRPr="00F64F97">
        <w:rPr>
          <w:bCs/>
          <w:color w:val="000000" w:themeColor="text1"/>
          <w:szCs w:val="24"/>
        </w:rPr>
        <w:t xml:space="preserve"> </w:t>
      </w:r>
      <w:r w:rsidR="000F3C22" w:rsidRPr="00F64F97">
        <w:rPr>
          <w:bCs/>
          <w:color w:val="000000" w:themeColor="text1"/>
          <w:szCs w:val="24"/>
        </w:rPr>
        <w:t>redraws</w:t>
      </w:r>
      <w:r w:rsidRPr="00F64F97">
        <w:rPr>
          <w:bCs/>
          <w:color w:val="000000" w:themeColor="text1"/>
          <w:szCs w:val="24"/>
        </w:rPr>
        <w:t xml:space="preserve"> the bifurcation plots</w:t>
      </w:r>
      <w:r w:rsidR="00534D7D" w:rsidRPr="00F64F97">
        <w:rPr>
          <w:bCs/>
          <w:color w:val="000000" w:themeColor="text1"/>
          <w:szCs w:val="24"/>
        </w:rPr>
        <w:t xml:space="preserve"> for the ‘1</w:t>
      </w:r>
      <w:r w:rsidR="00CC3C3B" w:rsidRPr="00F64F97">
        <w:rPr>
          <w:bCs/>
          <w:color w:val="000000" w:themeColor="text1"/>
          <w:szCs w:val="24"/>
        </w:rPr>
        <w:t>M8’ models</w:t>
      </w:r>
      <w:r w:rsidRPr="00F64F97">
        <w:rPr>
          <w:bCs/>
          <w:color w:val="000000" w:themeColor="text1"/>
          <w:szCs w:val="24"/>
        </w:rPr>
        <w:t xml:space="preserve"> in </w:t>
      </w:r>
      <w:r w:rsidR="00AE3C01" w:rsidRPr="00F64F97">
        <w:rPr>
          <w:bCs/>
          <w:color w:val="000000" w:themeColor="text1"/>
          <w:szCs w:val="24"/>
        </w:rPr>
        <w:t xml:space="preserve">Figure </w:t>
      </w:r>
      <w:r w:rsidR="00585AA5" w:rsidRPr="00F64F97">
        <w:rPr>
          <w:bCs/>
          <w:color w:val="000000" w:themeColor="text1"/>
          <w:szCs w:val="24"/>
        </w:rPr>
        <w:t>4</w:t>
      </w:r>
      <w:r w:rsidR="00A2254B" w:rsidRPr="00F64F97">
        <w:rPr>
          <w:bCs/>
          <w:color w:val="000000" w:themeColor="text1"/>
          <w:szCs w:val="24"/>
        </w:rPr>
        <w:t>c</w:t>
      </w:r>
      <w:r w:rsidRPr="00F64F97">
        <w:rPr>
          <w:bCs/>
          <w:color w:val="000000" w:themeColor="text1"/>
          <w:szCs w:val="24"/>
        </w:rPr>
        <w:t xml:space="preserve"> </w:t>
      </w:r>
      <w:r w:rsidR="00906D48" w:rsidRPr="00F64F97">
        <w:rPr>
          <w:bCs/>
          <w:color w:val="000000" w:themeColor="text1"/>
          <w:szCs w:val="24"/>
        </w:rPr>
        <w:t>with colors</w:t>
      </w:r>
      <w:r w:rsidR="000F3C22" w:rsidRPr="00F64F97">
        <w:rPr>
          <w:bCs/>
          <w:color w:val="000000" w:themeColor="text1"/>
          <w:szCs w:val="24"/>
        </w:rPr>
        <w:t xml:space="preserve"> to</w:t>
      </w:r>
      <w:r w:rsidR="00906D48" w:rsidRPr="00F64F97">
        <w:rPr>
          <w:bCs/>
          <w:color w:val="000000" w:themeColor="text1"/>
          <w:szCs w:val="24"/>
        </w:rPr>
        <w:t xml:space="preserve"> indicat</w:t>
      </w:r>
      <w:r w:rsidR="000F3C22" w:rsidRPr="00F64F97">
        <w:rPr>
          <w:bCs/>
          <w:color w:val="000000" w:themeColor="text1"/>
          <w:szCs w:val="24"/>
        </w:rPr>
        <w:t>e</w:t>
      </w:r>
      <w:r w:rsidR="00906D48" w:rsidRPr="00F64F97">
        <w:rPr>
          <w:bCs/>
          <w:color w:val="000000" w:themeColor="text1"/>
          <w:szCs w:val="24"/>
        </w:rPr>
        <w:t xml:space="preserve"> </w:t>
      </w:r>
      <w:r w:rsidR="000F3C22" w:rsidRPr="00F64F97">
        <w:rPr>
          <w:bCs/>
          <w:color w:val="000000" w:themeColor="text1"/>
          <w:szCs w:val="24"/>
        </w:rPr>
        <w:t xml:space="preserve">oscillatory </w:t>
      </w:r>
      <w:r w:rsidR="00906D48" w:rsidRPr="00F64F97">
        <w:rPr>
          <w:bCs/>
          <w:color w:val="000000" w:themeColor="text1"/>
          <w:szCs w:val="24"/>
        </w:rPr>
        <w:t>period</w:t>
      </w:r>
      <w:r w:rsidR="000F3C22" w:rsidRPr="00F64F97">
        <w:rPr>
          <w:bCs/>
          <w:color w:val="000000" w:themeColor="text1"/>
          <w:szCs w:val="24"/>
        </w:rPr>
        <w:t>s</w:t>
      </w:r>
      <w:r w:rsidR="00906D48" w:rsidRPr="00F64F97">
        <w:rPr>
          <w:bCs/>
          <w:color w:val="000000" w:themeColor="text1"/>
          <w:szCs w:val="24"/>
        </w:rPr>
        <w:t xml:space="preserve">. </w:t>
      </w:r>
      <w:r w:rsidR="000F3C22" w:rsidRPr="00F64F97">
        <w:rPr>
          <w:bCs/>
          <w:color w:val="000000" w:themeColor="text1"/>
          <w:szCs w:val="24"/>
        </w:rPr>
        <w:t>To convert from dimensionless period</w:t>
      </w:r>
      <w:r w:rsidR="00161CF2" w:rsidRPr="00F64F97">
        <w:rPr>
          <w:bCs/>
          <w:color w:val="000000" w:themeColor="text1"/>
          <w:szCs w:val="24"/>
        </w:rPr>
        <w:t xml:space="preserve"> </w:t>
      </w:r>
      <w:r w:rsidR="00161CF2" w:rsidRPr="00F64F97">
        <w:rPr>
          <w:rFonts w:cstheme="minorHAnsi"/>
          <w:i/>
          <w:color w:val="000000" w:themeColor="text1"/>
          <w:szCs w:val="24"/>
        </w:rPr>
        <w:t>τ</w:t>
      </w:r>
      <w:r w:rsidR="00161CF2" w:rsidRPr="00F64F97">
        <w:rPr>
          <w:rFonts w:cstheme="minorHAnsi"/>
          <w:color w:val="000000" w:themeColor="text1"/>
          <w:szCs w:val="24"/>
        </w:rPr>
        <w:t xml:space="preserve"> to </w:t>
      </w:r>
      <w:r w:rsidR="00161CF2" w:rsidRPr="00F64F97">
        <w:rPr>
          <w:bCs/>
          <w:color w:val="000000" w:themeColor="text1"/>
          <w:szCs w:val="24"/>
        </w:rPr>
        <w:t>period in hours,</w:t>
      </w:r>
      <w:r w:rsidR="00161CF2" w:rsidRPr="00F64F97">
        <w:rPr>
          <w:rFonts w:cstheme="minorHAnsi"/>
          <w:color w:val="000000" w:themeColor="text1"/>
          <w:szCs w:val="24"/>
        </w:rPr>
        <w:t xml:space="preserve"> </w:t>
      </w:r>
      <w:r w:rsidR="00161CF2" w:rsidRPr="00F64F97">
        <w:rPr>
          <w:rFonts w:cstheme="minorHAnsi"/>
          <w:color w:val="FF0000"/>
          <w:szCs w:val="24"/>
        </w:rPr>
        <w:t xml:space="preserve">we </w:t>
      </w:r>
      <w:r w:rsidR="00B8186B" w:rsidRPr="00F64F97">
        <w:rPr>
          <w:rFonts w:cstheme="minorHAnsi"/>
          <w:color w:val="FF0000"/>
          <w:szCs w:val="24"/>
        </w:rPr>
        <w:t>set</w:t>
      </w:r>
      <w:r w:rsidR="000620FC" w:rsidRPr="00F64F97">
        <w:rPr>
          <w:rFonts w:cstheme="minorHAnsi"/>
          <w:color w:val="FF0000"/>
          <w:szCs w:val="24"/>
        </w:rPr>
        <w:t xml:space="preserve"> of </w:t>
      </w:r>
      <w:commentRangeStart w:id="40"/>
      <w:r w:rsidR="00EF02AB" w:rsidRPr="00F64F97">
        <w:rPr>
          <w:rFonts w:ascii="Cambria" w:hAnsi="Cambria" w:cstheme="minorHAnsi"/>
          <w:i/>
          <w:color w:val="FF0000"/>
          <w:szCs w:val="24"/>
        </w:rPr>
        <w:t>β</w:t>
      </w:r>
      <w:r w:rsidR="00EF02AB" w:rsidRPr="00F64F97">
        <w:rPr>
          <w:color w:val="FF0000"/>
          <w:szCs w:val="24"/>
          <w:vertAlign w:val="subscript"/>
        </w:rPr>
        <w:t>1</w:t>
      </w:r>
      <w:r w:rsidR="00EF02AB" w:rsidRPr="00F64F97">
        <w:rPr>
          <w:color w:val="FF0000"/>
          <w:szCs w:val="24"/>
        </w:rPr>
        <w:t xml:space="preserve"> </w:t>
      </w:r>
      <w:commentRangeEnd w:id="40"/>
      <w:r w:rsidR="002677E8" w:rsidRPr="00F64F97">
        <w:rPr>
          <w:rStyle w:val="CommentReference"/>
          <w:color w:val="FF0000"/>
        </w:rPr>
        <w:commentReference w:id="40"/>
      </w:r>
      <w:r w:rsidR="00B8186B" w:rsidRPr="00F64F97">
        <w:rPr>
          <w:color w:val="FF0000"/>
          <w:szCs w:val="24"/>
        </w:rPr>
        <w:t>= 5/6</w:t>
      </w:r>
      <w:r w:rsidR="00CD25FB" w:rsidRPr="00F64F97">
        <w:rPr>
          <w:color w:val="FF0000"/>
          <w:szCs w:val="24"/>
        </w:rPr>
        <w:t>h</w:t>
      </w:r>
      <w:r w:rsidR="00B8186B" w:rsidRPr="00F64F97">
        <w:rPr>
          <w:color w:val="FF0000"/>
          <w:szCs w:val="24"/>
        </w:rPr>
        <w:t xml:space="preserve">, </w:t>
      </w:r>
      <w:r w:rsidR="00B8186B" w:rsidRPr="00F64F97">
        <w:rPr>
          <w:color w:val="000000" w:themeColor="text1"/>
          <w:szCs w:val="24"/>
        </w:rPr>
        <w:t>a value</w:t>
      </w:r>
      <w:r w:rsidR="005F1076" w:rsidRPr="00F64F97">
        <w:rPr>
          <w:color w:val="000000" w:themeColor="text1"/>
          <w:szCs w:val="24"/>
        </w:rPr>
        <w:t xml:space="preserve"> that</w:t>
      </w:r>
      <w:r w:rsidR="002A08DB" w:rsidRPr="00F64F97">
        <w:rPr>
          <w:rFonts w:cstheme="minorHAnsi"/>
          <w:color w:val="000000" w:themeColor="text1"/>
          <w:szCs w:val="24"/>
        </w:rPr>
        <w:t xml:space="preserve"> </w:t>
      </w:r>
      <w:r w:rsidR="000620FC" w:rsidRPr="00F64F97">
        <w:rPr>
          <w:rFonts w:cstheme="minorHAnsi"/>
          <w:color w:val="000000" w:themeColor="text1"/>
          <w:szCs w:val="24"/>
        </w:rPr>
        <w:t>yields a</w:t>
      </w:r>
      <w:r w:rsidR="002A08DB" w:rsidRPr="00F64F97">
        <w:rPr>
          <w:rFonts w:cstheme="minorHAnsi"/>
          <w:color w:val="000000" w:themeColor="text1"/>
          <w:szCs w:val="24"/>
        </w:rPr>
        <w:t xml:space="preserve"> </w:t>
      </w:r>
      <w:r w:rsidR="002A08DB" w:rsidRPr="00F64F97">
        <w:rPr>
          <w:bCs/>
          <w:color w:val="000000" w:themeColor="text1"/>
          <w:szCs w:val="24"/>
        </w:rPr>
        <w:t>period of</w:t>
      </w:r>
      <w:r w:rsidR="000620FC" w:rsidRPr="00F64F97">
        <w:rPr>
          <w:bCs/>
          <w:color w:val="000000" w:themeColor="text1"/>
          <w:szCs w:val="24"/>
        </w:rPr>
        <w:t xml:space="preserve"> ~24 h for </w:t>
      </w:r>
      <w:r w:rsidR="00804F17" w:rsidRPr="00F64F97">
        <w:rPr>
          <w:bCs/>
          <w:color w:val="000000" w:themeColor="text1"/>
          <w:szCs w:val="24"/>
        </w:rPr>
        <w:t xml:space="preserve">the </w:t>
      </w:r>
      <w:r w:rsidR="002A08DB" w:rsidRPr="00F64F97">
        <w:rPr>
          <w:bCs/>
          <w:color w:val="000000" w:themeColor="text1"/>
          <w:szCs w:val="24"/>
        </w:rPr>
        <w:t>model</w:t>
      </w:r>
      <w:r w:rsidR="00B8186B" w:rsidRPr="00F64F97">
        <w:rPr>
          <w:bCs/>
          <w:color w:val="000000" w:themeColor="text1"/>
          <w:szCs w:val="24"/>
        </w:rPr>
        <w:t>s</w:t>
      </w:r>
      <w:r w:rsidR="002A08DB" w:rsidRPr="00F64F97">
        <w:rPr>
          <w:bCs/>
          <w:color w:val="000000" w:themeColor="text1"/>
          <w:szCs w:val="24"/>
        </w:rPr>
        <w:t xml:space="preserve"> with </w:t>
      </w:r>
      <w:r w:rsidR="00B8186B" w:rsidRPr="00F64F97">
        <w:rPr>
          <w:bCs/>
          <w:color w:val="000000" w:themeColor="text1"/>
          <w:szCs w:val="24"/>
        </w:rPr>
        <w:t xml:space="preserve">their </w:t>
      </w:r>
      <w:r w:rsidR="002A08DB" w:rsidRPr="00F64F97">
        <w:rPr>
          <w:bCs/>
          <w:color w:val="000000" w:themeColor="text1"/>
          <w:szCs w:val="24"/>
        </w:rPr>
        <w:t>default parameter values (Table S4)</w:t>
      </w:r>
      <w:r w:rsidR="00B8186B" w:rsidRPr="00F64F97">
        <w:rPr>
          <w:bCs/>
          <w:color w:val="000000" w:themeColor="text1"/>
          <w:szCs w:val="24"/>
        </w:rPr>
        <w:t xml:space="preserve">, in particular, </w:t>
      </w:r>
      <w:r w:rsidR="00B8186B" w:rsidRPr="00F64F97">
        <w:rPr>
          <w:rFonts w:cstheme="minorHAnsi"/>
          <w:bCs/>
          <w:i/>
          <w:color w:val="000000" w:themeColor="text1"/>
          <w:szCs w:val="24"/>
        </w:rPr>
        <w:t xml:space="preserve">λ </w:t>
      </w:r>
      <w:r w:rsidR="00B8186B" w:rsidRPr="00F64F97">
        <w:rPr>
          <w:rFonts w:cstheme="minorHAnsi"/>
          <w:bCs/>
          <w:color w:val="000000" w:themeColor="text1"/>
          <w:szCs w:val="24"/>
        </w:rPr>
        <w:t>=</w:t>
      </w:r>
      <w:r w:rsidR="00B8186B" w:rsidRPr="00F64F97">
        <w:rPr>
          <w:rFonts w:cstheme="minorHAnsi"/>
          <w:bCs/>
          <w:i/>
          <w:color w:val="000000" w:themeColor="text1"/>
          <w:szCs w:val="24"/>
        </w:rPr>
        <w:t xml:space="preserve"> φ</w:t>
      </w:r>
      <w:r w:rsidR="00B8186B" w:rsidRPr="00F64F97">
        <w:rPr>
          <w:rFonts w:cstheme="minorHAnsi"/>
          <w:bCs/>
          <w:color w:val="000000" w:themeColor="text1"/>
          <w:szCs w:val="24"/>
        </w:rPr>
        <w:t xml:space="preserve"> </w:t>
      </w:r>
      <w:r w:rsidR="00B8186B" w:rsidRPr="00F64F97">
        <w:rPr>
          <w:bCs/>
          <w:color w:val="000000" w:themeColor="text1"/>
          <w:szCs w:val="24"/>
        </w:rPr>
        <w:t xml:space="preserve">= 1 </w:t>
      </w:r>
      <w:commentRangeStart w:id="41"/>
      <w:r w:rsidR="002A08DB" w:rsidRPr="00F64F97">
        <w:rPr>
          <w:bCs/>
          <w:color w:val="000000" w:themeColor="text1"/>
          <w:szCs w:val="24"/>
        </w:rPr>
        <w:t>(Figure S</w:t>
      </w:r>
      <w:r w:rsidR="00CD25FB" w:rsidRPr="00F64F97">
        <w:rPr>
          <w:bCs/>
          <w:color w:val="000000" w:themeColor="text1"/>
          <w:szCs w:val="24"/>
        </w:rPr>
        <w:t>1</w:t>
      </w:r>
      <w:r w:rsidR="002A08DB" w:rsidRPr="00F64F97">
        <w:rPr>
          <w:bCs/>
          <w:color w:val="000000" w:themeColor="text1"/>
          <w:szCs w:val="24"/>
        </w:rPr>
        <w:t>)</w:t>
      </w:r>
      <w:commentRangeEnd w:id="41"/>
      <w:r w:rsidR="000620FC" w:rsidRPr="00F64F97">
        <w:rPr>
          <w:rStyle w:val="CommentReference"/>
        </w:rPr>
        <w:commentReference w:id="41"/>
      </w:r>
      <w:r w:rsidR="00161CF2" w:rsidRPr="00F64F97">
        <w:rPr>
          <w:rFonts w:eastAsiaTheme="minorEastAsia" w:cstheme="minorHAnsi"/>
          <w:color w:val="000000" w:themeColor="text1"/>
          <w:szCs w:val="24"/>
        </w:rPr>
        <w:t xml:space="preserve">. </w:t>
      </w:r>
      <w:r w:rsidR="000620FC" w:rsidRPr="00F64F97">
        <w:rPr>
          <w:bCs/>
          <w:color w:val="000000" w:themeColor="text1"/>
          <w:szCs w:val="24"/>
        </w:rPr>
        <w:t xml:space="preserve">For each model the </w:t>
      </w:r>
      <w:r w:rsidR="00EE77C8" w:rsidRPr="00F64F97">
        <w:rPr>
          <w:bCs/>
          <w:color w:val="000000" w:themeColor="text1"/>
          <w:szCs w:val="24"/>
        </w:rPr>
        <w:t xml:space="preserve">oscillatory period varies over </w:t>
      </w:r>
      <w:r w:rsidR="000620FC" w:rsidRPr="00F64F97">
        <w:rPr>
          <w:bCs/>
          <w:color w:val="000000" w:themeColor="text1"/>
          <w:szCs w:val="24"/>
        </w:rPr>
        <w:t xml:space="preserve">a </w:t>
      </w:r>
      <w:r w:rsidR="00EE77C8" w:rsidRPr="00F64F97">
        <w:rPr>
          <w:bCs/>
          <w:color w:val="000000" w:themeColor="text1"/>
          <w:szCs w:val="24"/>
        </w:rPr>
        <w:t>characteristic range</w:t>
      </w:r>
      <w:r w:rsidR="00270899" w:rsidRPr="00F64F97">
        <w:rPr>
          <w:bCs/>
          <w:color w:val="000000" w:themeColor="text1"/>
          <w:szCs w:val="24"/>
        </w:rPr>
        <w:t>.</w:t>
      </w:r>
      <w:r w:rsidR="00804F17" w:rsidRPr="00F64F97">
        <w:rPr>
          <w:bCs/>
          <w:color w:val="000000" w:themeColor="text1"/>
          <w:szCs w:val="24"/>
        </w:rPr>
        <w:t xml:space="preserve"> For SNF(1M8) the period varies from </w:t>
      </w:r>
      <w:commentRangeStart w:id="42"/>
      <w:r w:rsidR="00804F17" w:rsidRPr="00F64F97">
        <w:rPr>
          <w:bCs/>
          <w:color w:val="000000" w:themeColor="text1"/>
          <w:szCs w:val="24"/>
        </w:rPr>
        <w:t>19</w:t>
      </w:r>
      <w:commentRangeEnd w:id="42"/>
      <w:r w:rsidR="00C73E1C" w:rsidRPr="00F64F97">
        <w:rPr>
          <w:rStyle w:val="CommentReference"/>
        </w:rPr>
        <w:commentReference w:id="42"/>
      </w:r>
      <w:r w:rsidR="00804F17" w:rsidRPr="00F64F97">
        <w:rPr>
          <w:bCs/>
          <w:color w:val="000000" w:themeColor="text1"/>
          <w:szCs w:val="24"/>
        </w:rPr>
        <w:t xml:space="preserve"> to </w:t>
      </w:r>
      <w:r w:rsidR="002677E8" w:rsidRPr="00F64F97">
        <w:rPr>
          <w:bCs/>
          <w:color w:val="000000" w:themeColor="text1"/>
          <w:szCs w:val="24"/>
        </w:rPr>
        <w:t xml:space="preserve">36 </w:t>
      </w:r>
      <w:r w:rsidR="00804F17" w:rsidRPr="00F64F97">
        <w:rPr>
          <w:bCs/>
          <w:color w:val="000000" w:themeColor="text1"/>
          <w:szCs w:val="24"/>
        </w:rPr>
        <w:t>h, but the range of circadian rhythms (say, 22</w:t>
      </w:r>
      <w:r w:rsidR="00804F17" w:rsidRPr="00F64F97">
        <w:rPr>
          <w:rFonts w:cstheme="minorHAnsi"/>
          <w:bCs/>
          <w:color w:val="000000" w:themeColor="text1"/>
          <w:szCs w:val="24"/>
        </w:rPr>
        <w:t>‒</w:t>
      </w:r>
      <w:r w:rsidR="00804F17" w:rsidRPr="00F64F97">
        <w:rPr>
          <w:bCs/>
          <w:color w:val="000000" w:themeColor="text1"/>
          <w:szCs w:val="24"/>
        </w:rPr>
        <w:t xml:space="preserve">26 h) is quite limited. The NNF(1M8) model is more robust with respect to circadian periodicity. The PNF(1M8) model is much less robust, exhibiting </w:t>
      </w:r>
      <w:r w:rsidR="009156B8" w:rsidRPr="00F64F97">
        <w:rPr>
          <w:bCs/>
          <w:color w:val="000000" w:themeColor="text1"/>
          <w:szCs w:val="24"/>
        </w:rPr>
        <w:t>very slow oscillations (</w:t>
      </w:r>
      <w:r w:rsidR="00C73E1C" w:rsidRPr="00F64F97">
        <w:rPr>
          <w:bCs/>
          <w:color w:val="000000" w:themeColor="text1"/>
          <w:szCs w:val="24"/>
        </w:rPr>
        <w:t xml:space="preserve">up to </w:t>
      </w:r>
      <w:r w:rsidR="002677E8" w:rsidRPr="00F64F97">
        <w:rPr>
          <w:bCs/>
          <w:color w:val="000000" w:themeColor="text1"/>
          <w:szCs w:val="24"/>
        </w:rPr>
        <w:t xml:space="preserve">45 </w:t>
      </w:r>
      <w:r w:rsidR="009156B8" w:rsidRPr="00F64F97">
        <w:rPr>
          <w:bCs/>
          <w:color w:val="000000" w:themeColor="text1"/>
          <w:szCs w:val="24"/>
        </w:rPr>
        <w:t xml:space="preserve">h) for modest overexpression of BMAL and PER. The broad distribution of oscillatory periods in the PNF model is a common feature of models that combine positive and negative feedback loops </w:t>
      </w:r>
      <w:r w:rsidR="009156B8" w:rsidRPr="00F64F97">
        <w:rPr>
          <w:bCs/>
          <w:color w:val="000000" w:themeColor="text1"/>
          <w:szCs w:val="24"/>
        </w:rPr>
        <w:fldChar w:fldCharType="begin">
          <w:fldData xml:space="preserve">PEVuZE5vdGU+PENpdGU+PEF1dGhvcj5Ob3ZhazwvQXV0aG9yPjxZZWFyPjIwMDg8L1llYXI+PFJl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</w:fldData>
        </w:fldChar>
      </w:r>
      <w:r w:rsidR="00504A59" w:rsidRPr="00F64F97">
        <w:rPr>
          <w:bCs/>
          <w:color w:val="000000" w:themeColor="text1"/>
          <w:szCs w:val="24"/>
        </w:rPr>
        <w:instrText xml:space="preserve"> ADDIN EN.CITE </w:instrText>
      </w:r>
      <w:r w:rsidR="00504A59" w:rsidRPr="00F64F97">
        <w:rPr>
          <w:bCs/>
          <w:color w:val="000000" w:themeColor="text1"/>
          <w:szCs w:val="24"/>
        </w:rPr>
        <w:fldChar w:fldCharType="begin">
          <w:fldData xml:space="preserve">PEVuZE5vdGU+PENpdGU+PEF1dGhvcj5Ob3ZhazwvQXV0aG9yPjxZZWFyPjIwMDg8L1llYXI+PFJl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</w:fldData>
        </w:fldChar>
      </w:r>
      <w:r w:rsidR="00504A59" w:rsidRPr="00F64F97">
        <w:rPr>
          <w:bCs/>
          <w:color w:val="000000" w:themeColor="text1"/>
          <w:szCs w:val="24"/>
        </w:rPr>
        <w:instrText xml:space="preserve"> ADDIN EN.CITE.DATA </w:instrText>
      </w:r>
      <w:r w:rsidR="00504A59" w:rsidRPr="00F64F97">
        <w:rPr>
          <w:bCs/>
          <w:color w:val="000000" w:themeColor="text1"/>
          <w:szCs w:val="24"/>
        </w:rPr>
      </w:r>
      <w:r w:rsidR="00504A59" w:rsidRPr="00F64F97">
        <w:rPr>
          <w:bCs/>
          <w:color w:val="000000" w:themeColor="text1"/>
          <w:szCs w:val="24"/>
        </w:rPr>
        <w:fldChar w:fldCharType="end"/>
      </w:r>
      <w:r w:rsidR="009156B8" w:rsidRPr="00F64F97">
        <w:rPr>
          <w:bCs/>
          <w:color w:val="000000" w:themeColor="text1"/>
          <w:szCs w:val="24"/>
        </w:rPr>
      </w:r>
      <w:r w:rsidR="009156B8" w:rsidRPr="00F64F97">
        <w:rPr>
          <w:bCs/>
          <w:color w:val="000000" w:themeColor="text1"/>
          <w:szCs w:val="24"/>
        </w:rPr>
        <w:fldChar w:fldCharType="separate"/>
      </w:r>
      <w:r w:rsidR="00504A59" w:rsidRPr="00F64F97">
        <w:rPr>
          <w:bCs/>
          <w:noProof/>
          <w:color w:val="000000" w:themeColor="text1"/>
          <w:szCs w:val="24"/>
        </w:rPr>
        <w:t>(34, 38)</w:t>
      </w:r>
      <w:r w:rsidR="009156B8" w:rsidRPr="00F64F97">
        <w:rPr>
          <w:bCs/>
          <w:color w:val="000000" w:themeColor="text1"/>
          <w:szCs w:val="24"/>
        </w:rPr>
        <w:fldChar w:fldCharType="end"/>
      </w:r>
      <w:r w:rsidR="009156B8" w:rsidRPr="00F64F97">
        <w:rPr>
          <w:bCs/>
          <w:color w:val="000000" w:themeColor="text1"/>
          <w:szCs w:val="24"/>
        </w:rPr>
        <w:t xml:space="preserve">. The NNF model has the nice property that oscillatory period is </w:t>
      </w:r>
      <w:r w:rsidR="002677E8" w:rsidRPr="00F64F97">
        <w:rPr>
          <w:bCs/>
          <w:color w:val="000000" w:themeColor="text1"/>
          <w:szCs w:val="24"/>
        </w:rPr>
        <w:t xml:space="preserve">relatively </w:t>
      </w:r>
      <w:r w:rsidR="009156B8" w:rsidRPr="00F64F97">
        <w:rPr>
          <w:bCs/>
          <w:color w:val="000000" w:themeColor="text1"/>
          <w:szCs w:val="24"/>
        </w:rPr>
        <w:t>insensitive to fold changes in BMAL expression</w:t>
      </w:r>
      <w:r w:rsidR="00C73E1C" w:rsidRPr="00F64F97">
        <w:rPr>
          <w:bCs/>
          <w:color w:val="000000" w:themeColor="text1"/>
          <w:szCs w:val="24"/>
        </w:rPr>
        <w:t>,</w:t>
      </w:r>
      <w:r w:rsidR="009156B8" w:rsidRPr="00F64F97">
        <w:rPr>
          <w:bCs/>
          <w:color w:val="000000" w:themeColor="text1"/>
          <w:szCs w:val="24"/>
        </w:rPr>
        <w:t xml:space="preserve"> as observed in Supplementary Figure 1e of Xu et </w:t>
      </w:r>
      <w:r w:rsidR="009156B8" w:rsidRPr="00F64F97">
        <w:rPr>
          <w:bCs/>
          <w:color w:val="000000" w:themeColor="text1"/>
          <w:szCs w:val="24"/>
        </w:rPr>
        <w:lastRenderedPageBreak/>
        <w:t xml:space="preserve">al. </w:t>
      </w:r>
      <w:r w:rsidR="002677E8" w:rsidRPr="00F64F97">
        <w:rPr>
          <w:bCs/>
          <w:color w:val="000000" w:themeColor="text1"/>
          <w:szCs w:val="24"/>
        </w:rPr>
        <w:fldChar w:fldCharType="begin">
          <w:fldData xml:space="preserve">PEVuZE5vdGU+PENpdGU+PEF1dGhvcj5YdTwvQXV0aG9yPjxZZWFyPjIwMTU8L1llYXI+PFJlY051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</w:fldData>
        </w:fldChar>
      </w:r>
      <w:r w:rsidR="002677E8" w:rsidRPr="00F64F97">
        <w:rPr>
          <w:bCs/>
          <w:color w:val="000000" w:themeColor="text1"/>
          <w:szCs w:val="24"/>
        </w:rPr>
        <w:instrText xml:space="preserve"> ADDIN EN.CITE </w:instrText>
      </w:r>
      <w:r w:rsidR="002677E8" w:rsidRPr="00F64F97">
        <w:rPr>
          <w:bCs/>
          <w:color w:val="000000" w:themeColor="text1"/>
          <w:szCs w:val="24"/>
        </w:rPr>
        <w:fldChar w:fldCharType="begin">
          <w:fldData xml:space="preserve">PEVuZE5vdGU+PENpdGU+PEF1dGhvcj5YdTwvQXV0aG9yPjxZZWFyPjIwMTU8L1llYXI+PFJlY051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</w:fldData>
        </w:fldChar>
      </w:r>
      <w:r w:rsidR="002677E8" w:rsidRPr="00F64F97">
        <w:rPr>
          <w:bCs/>
          <w:color w:val="000000" w:themeColor="text1"/>
          <w:szCs w:val="24"/>
        </w:rPr>
        <w:instrText xml:space="preserve"> ADDIN EN.CITE.DATA </w:instrText>
      </w:r>
      <w:r w:rsidR="002677E8" w:rsidRPr="00F64F97">
        <w:rPr>
          <w:bCs/>
          <w:color w:val="000000" w:themeColor="text1"/>
          <w:szCs w:val="24"/>
        </w:rPr>
      </w:r>
      <w:r w:rsidR="002677E8" w:rsidRPr="00F64F97">
        <w:rPr>
          <w:bCs/>
          <w:color w:val="000000" w:themeColor="text1"/>
          <w:szCs w:val="24"/>
        </w:rPr>
        <w:fldChar w:fldCharType="end"/>
      </w:r>
      <w:r w:rsidR="002677E8" w:rsidRPr="00F64F97">
        <w:rPr>
          <w:bCs/>
          <w:color w:val="000000" w:themeColor="text1"/>
          <w:szCs w:val="24"/>
        </w:rPr>
      </w:r>
      <w:r w:rsidR="002677E8" w:rsidRPr="00F64F97">
        <w:rPr>
          <w:bCs/>
          <w:color w:val="000000" w:themeColor="text1"/>
          <w:szCs w:val="24"/>
        </w:rPr>
        <w:fldChar w:fldCharType="separate"/>
      </w:r>
      <w:r w:rsidR="002677E8" w:rsidRPr="00F64F97">
        <w:rPr>
          <w:bCs/>
          <w:noProof/>
          <w:color w:val="000000" w:themeColor="text1"/>
          <w:szCs w:val="24"/>
        </w:rPr>
        <w:t>(39)</w:t>
      </w:r>
      <w:r w:rsidR="002677E8" w:rsidRPr="00F64F97">
        <w:rPr>
          <w:bCs/>
          <w:color w:val="000000" w:themeColor="text1"/>
          <w:szCs w:val="24"/>
        </w:rPr>
        <w:fldChar w:fldCharType="end"/>
      </w:r>
      <w:r w:rsidR="009156B8" w:rsidRPr="00F64F97">
        <w:rPr>
          <w:bCs/>
          <w:color w:val="000000" w:themeColor="text1"/>
          <w:szCs w:val="24"/>
        </w:rPr>
        <w:t xml:space="preserve">. </w:t>
      </w:r>
      <w:r w:rsidR="001A6583" w:rsidRPr="00F64F97">
        <w:rPr>
          <w:bCs/>
          <w:color w:val="000000" w:themeColor="text1"/>
          <w:szCs w:val="24"/>
        </w:rPr>
        <w:t>All models predict that oscillatory period should be much more sensitive to fold-changes in PER expression than BMAL expression.</w:t>
      </w:r>
    </w:p>
    <w:p w14:paraId="6300A8D9" w14:textId="09D7093B" w:rsidR="009C09D0" w:rsidRPr="00F64F97" w:rsidRDefault="00BB6DF5" w:rsidP="00626F7A">
      <w:pPr>
        <w:spacing w:after="120"/>
        <w:jc w:val="both"/>
        <w:rPr>
          <w:b/>
          <w:szCs w:val="24"/>
        </w:rPr>
      </w:pPr>
      <w:r w:rsidRPr="00F64F97">
        <w:rPr>
          <w:b/>
          <w:szCs w:val="24"/>
        </w:rPr>
        <w:t>CONCLUSION</w:t>
      </w:r>
    </w:p>
    <w:p w14:paraId="4ECDCD57" w14:textId="1DE23A8E" w:rsidR="00580A7F" w:rsidRPr="00F64F97" w:rsidRDefault="009C09D0" w:rsidP="00626F7A">
      <w:pPr>
        <w:spacing w:after="120"/>
        <w:jc w:val="both"/>
        <w:rPr>
          <w:rFonts w:eastAsiaTheme="minorEastAsia" w:cstheme="minorHAnsi"/>
          <w:szCs w:val="24"/>
        </w:rPr>
      </w:pPr>
      <w:r w:rsidRPr="00F64F97">
        <w:rPr>
          <w:rFonts w:eastAsiaTheme="minorEastAsia" w:cstheme="minorHAnsi"/>
          <w:szCs w:val="24"/>
        </w:rPr>
        <w:t xml:space="preserve">The Kim-Forger </w:t>
      </w:r>
      <w:r w:rsidR="00BC39C3" w:rsidRPr="00F64F97">
        <w:rPr>
          <w:rFonts w:eastAsiaTheme="minorEastAsia" w:cstheme="minorHAnsi"/>
          <w:szCs w:val="24"/>
        </w:rPr>
        <w:t xml:space="preserve">(KF) </w:t>
      </w:r>
      <w:r w:rsidRPr="00F64F97">
        <w:rPr>
          <w:rFonts w:eastAsiaTheme="minorEastAsia" w:cstheme="minorHAnsi"/>
          <w:szCs w:val="24"/>
        </w:rPr>
        <w:t>models of mammalian circadian rhythm</w:t>
      </w:r>
      <w:r w:rsidR="00300056" w:rsidRPr="00F64F97">
        <w:rPr>
          <w:rFonts w:eastAsiaTheme="minorEastAsia" w:cstheme="minorHAnsi"/>
          <w:szCs w:val="24"/>
        </w:rPr>
        <w:t>s</w:t>
      </w:r>
      <w:r w:rsidR="00D73218" w:rsidRPr="00F64F97">
        <w:rPr>
          <w:rFonts w:eastAsiaTheme="minorEastAsia" w:cstheme="minorHAnsi"/>
          <w:szCs w:val="24"/>
        </w:rPr>
        <w:t xml:space="preserve"> (called SNF, NNF and PNF)</w:t>
      </w:r>
      <w:r w:rsidR="00DE2CE6" w:rsidRPr="00F64F97">
        <w:rPr>
          <w:rFonts w:eastAsiaTheme="minorEastAsia" w:cstheme="minorHAnsi"/>
          <w:szCs w:val="24"/>
        </w:rPr>
        <w:t xml:space="preserve"> are appealing in many respects</w:t>
      </w:r>
      <w:r w:rsidR="00CE4A29">
        <w:rPr>
          <w:rFonts w:eastAsiaTheme="minorEastAsia" w:cstheme="minorHAnsi"/>
          <w:szCs w:val="24"/>
        </w:rPr>
        <w:t>,</w:t>
      </w:r>
      <w:r w:rsidR="00DE2CE6" w:rsidRPr="00F64F97">
        <w:rPr>
          <w:rFonts w:eastAsiaTheme="minorEastAsia" w:cstheme="minorHAnsi"/>
          <w:szCs w:val="24"/>
        </w:rPr>
        <w:t xml:space="preserve"> but they</w:t>
      </w:r>
      <w:r w:rsidR="00300056" w:rsidRPr="00F64F97">
        <w:rPr>
          <w:rFonts w:eastAsiaTheme="minorEastAsia" w:cstheme="minorHAnsi"/>
          <w:szCs w:val="24"/>
        </w:rPr>
        <w:t xml:space="preserve"> rely on an unrealistic requirement for</w:t>
      </w:r>
      <w:r w:rsidR="000652DE" w:rsidRPr="00F64F97">
        <w:rPr>
          <w:rFonts w:eastAsiaTheme="minorEastAsia" w:cstheme="minorHAnsi"/>
          <w:szCs w:val="24"/>
        </w:rPr>
        <w:t xml:space="preserve"> robust</w:t>
      </w:r>
      <w:r w:rsidR="00300056" w:rsidRPr="00F64F97">
        <w:rPr>
          <w:rFonts w:eastAsiaTheme="minorEastAsia" w:cstheme="minorHAnsi"/>
          <w:szCs w:val="24"/>
        </w:rPr>
        <w:t xml:space="preserve"> oscillations</w:t>
      </w:r>
      <w:r w:rsidR="006B67C0" w:rsidRPr="00F64F97">
        <w:rPr>
          <w:rFonts w:eastAsiaTheme="minorEastAsia" w:cstheme="minorHAnsi"/>
          <w:szCs w:val="24"/>
        </w:rPr>
        <w:t>, namely that t</w:t>
      </w:r>
      <w:r w:rsidR="00300056" w:rsidRPr="00F64F97">
        <w:rPr>
          <w:rFonts w:eastAsiaTheme="minorEastAsia" w:cstheme="minorHAnsi"/>
          <w:szCs w:val="24"/>
        </w:rPr>
        <w:t>he</w:t>
      </w:r>
      <w:r w:rsidR="007F3943" w:rsidRPr="00F64F97">
        <w:rPr>
          <w:rFonts w:eastAsiaTheme="minorEastAsia" w:cstheme="minorHAnsi"/>
          <w:szCs w:val="24"/>
        </w:rPr>
        <w:t xml:space="preserve"> </w:t>
      </w:r>
      <w:r w:rsidR="00557CF7" w:rsidRPr="00F64F97">
        <w:rPr>
          <w:rFonts w:eastAsiaTheme="minorEastAsia" w:cstheme="minorHAnsi"/>
          <w:szCs w:val="24"/>
        </w:rPr>
        <w:t>equilibrium</w:t>
      </w:r>
      <w:r w:rsidR="00300056" w:rsidRPr="00F64F97">
        <w:rPr>
          <w:rFonts w:eastAsiaTheme="minorEastAsia" w:cstheme="minorHAnsi"/>
          <w:szCs w:val="24"/>
        </w:rPr>
        <w:t xml:space="preserve"> dissociation constant</w:t>
      </w:r>
      <w:r w:rsidR="00FE5C5D" w:rsidRPr="00F64F97">
        <w:rPr>
          <w:rFonts w:eastAsiaTheme="minorEastAsia" w:cstheme="minorHAnsi"/>
          <w:szCs w:val="24"/>
        </w:rPr>
        <w:t xml:space="preserve"> of the </w:t>
      </w:r>
      <w:r w:rsidR="00300056" w:rsidRPr="00F64F97">
        <w:rPr>
          <w:rFonts w:eastAsiaTheme="minorEastAsia" w:cstheme="minorHAnsi"/>
          <w:szCs w:val="24"/>
        </w:rPr>
        <w:t>PER</w:t>
      </w:r>
      <w:r w:rsidR="006B67C0" w:rsidRPr="00F64F97">
        <w:rPr>
          <w:rFonts w:eastAsiaTheme="minorEastAsia" w:cstheme="minorHAnsi"/>
          <w:szCs w:val="24"/>
        </w:rPr>
        <w:t>:CRY:</w:t>
      </w:r>
      <w:r w:rsidR="00FE5C5D" w:rsidRPr="00F64F97">
        <w:rPr>
          <w:rFonts w:eastAsiaTheme="minorEastAsia" w:cstheme="minorHAnsi"/>
          <w:szCs w:val="24"/>
        </w:rPr>
        <w:t>:</w:t>
      </w:r>
      <w:r w:rsidR="00300056" w:rsidRPr="00F64F97">
        <w:rPr>
          <w:rFonts w:eastAsiaTheme="minorEastAsia" w:cstheme="minorHAnsi"/>
          <w:szCs w:val="24"/>
        </w:rPr>
        <w:t>BMAL</w:t>
      </w:r>
      <w:r w:rsidR="00CE4A29">
        <w:rPr>
          <w:rFonts w:eastAsiaTheme="minorEastAsia" w:cstheme="minorHAnsi"/>
          <w:szCs w:val="24"/>
        </w:rPr>
        <w:t>1</w:t>
      </w:r>
      <w:r w:rsidR="006B67C0" w:rsidRPr="00F64F97">
        <w:rPr>
          <w:rFonts w:eastAsiaTheme="minorEastAsia" w:cstheme="minorHAnsi"/>
          <w:szCs w:val="24"/>
        </w:rPr>
        <w:t>:CLOCK</w:t>
      </w:r>
      <w:r w:rsidR="00300056" w:rsidRPr="00F64F97">
        <w:rPr>
          <w:rFonts w:eastAsiaTheme="minorEastAsia" w:cstheme="minorHAnsi"/>
          <w:szCs w:val="24"/>
        </w:rPr>
        <w:t xml:space="preserve"> </w:t>
      </w:r>
      <w:r w:rsidR="00FE5C5D" w:rsidRPr="00F64F97">
        <w:rPr>
          <w:rFonts w:eastAsiaTheme="minorEastAsia" w:cstheme="minorHAnsi"/>
          <w:szCs w:val="24"/>
        </w:rPr>
        <w:t>complex</w:t>
      </w:r>
      <w:r w:rsidR="006B67C0" w:rsidRPr="00F64F97">
        <w:rPr>
          <w:rFonts w:eastAsiaTheme="minorEastAsia" w:cstheme="minorHAnsi"/>
          <w:szCs w:val="24"/>
        </w:rPr>
        <w:t xml:space="preserve"> </w:t>
      </w:r>
      <w:r w:rsidR="000801AD" w:rsidRPr="00F64F97">
        <w:rPr>
          <w:rFonts w:eastAsiaTheme="minorEastAsia" w:cstheme="minorHAnsi"/>
          <w:szCs w:val="24"/>
        </w:rPr>
        <w:t>must be</w:t>
      </w:r>
      <w:r w:rsidR="007F3943" w:rsidRPr="00F64F97">
        <w:rPr>
          <w:rFonts w:eastAsiaTheme="minorEastAsia" w:cstheme="minorHAnsi"/>
          <w:szCs w:val="24"/>
        </w:rPr>
        <w:t xml:space="preserve"> </w:t>
      </w:r>
      <m:oMath>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d</m:t>
            </m:r>
          </m:sub>
        </m:sSub>
      </m:oMath>
      <w:r w:rsidR="007F3943" w:rsidRPr="00F64F97">
        <w:rPr>
          <w:rFonts w:eastAsiaTheme="minorEastAsia" w:cstheme="minorHAnsi"/>
          <w:szCs w:val="24"/>
        </w:rPr>
        <w:t xml:space="preserve"> &lt; </w:t>
      </w:r>
      <w:r w:rsidR="00CE4A29">
        <w:rPr>
          <w:rFonts w:eastAsiaTheme="minorEastAsia" w:cstheme="minorHAnsi"/>
          <w:szCs w:val="24"/>
        </w:rPr>
        <w:t xml:space="preserve">0.04 </w:t>
      </w:r>
      <w:proofErr w:type="spellStart"/>
      <w:r w:rsidR="00CE4A29">
        <w:rPr>
          <w:rFonts w:eastAsiaTheme="minorEastAsia" w:cstheme="minorHAnsi"/>
          <w:szCs w:val="24"/>
        </w:rPr>
        <w:t>nM</w:t>
      </w:r>
      <w:proofErr w:type="spellEnd"/>
      <w:r w:rsidR="00CE4A29">
        <w:rPr>
          <w:rFonts w:eastAsiaTheme="minorEastAsia" w:cstheme="minorHAnsi"/>
          <w:szCs w:val="24"/>
        </w:rPr>
        <w:t>,</w:t>
      </w:r>
      <w:r w:rsidR="0001357F" w:rsidRPr="00F64F97">
        <w:rPr>
          <w:rFonts w:eastAsiaTheme="minorEastAsia" w:cstheme="minorHAnsi"/>
          <w:szCs w:val="24"/>
        </w:rPr>
        <w:t xml:space="preserve"> </w:t>
      </w:r>
      <w:r w:rsidR="000801AD" w:rsidRPr="00F64F97">
        <w:rPr>
          <w:rFonts w:eastAsiaTheme="minorEastAsia" w:cstheme="minorHAnsi"/>
          <w:szCs w:val="24"/>
        </w:rPr>
        <w:t>which</w:t>
      </w:r>
      <w:r w:rsidR="00FE5C5D" w:rsidRPr="00F64F97">
        <w:rPr>
          <w:rFonts w:eastAsiaTheme="minorEastAsia" w:cstheme="minorHAnsi"/>
          <w:szCs w:val="24"/>
        </w:rPr>
        <w:t xml:space="preserve"> </w:t>
      </w:r>
      <w:r w:rsidR="00300056" w:rsidRPr="00F64F97">
        <w:rPr>
          <w:rFonts w:eastAsiaTheme="minorEastAsia" w:cstheme="minorHAnsi"/>
          <w:szCs w:val="24"/>
        </w:rPr>
        <w:t>is</w:t>
      </w:r>
      <w:r w:rsidR="006B67C0" w:rsidRPr="00F64F97">
        <w:rPr>
          <w:rFonts w:eastAsiaTheme="minorEastAsia" w:cstheme="minorHAnsi"/>
          <w:szCs w:val="24"/>
        </w:rPr>
        <w:t xml:space="preserve"> </w:t>
      </w:r>
      <w:r w:rsidR="000652DE" w:rsidRPr="00F64F97">
        <w:rPr>
          <w:rFonts w:eastAsiaTheme="minorEastAsia" w:cstheme="minorHAnsi"/>
          <w:szCs w:val="24"/>
        </w:rPr>
        <w:t>2</w:t>
      </w:r>
      <w:r w:rsidR="00CE4A29">
        <w:rPr>
          <w:rFonts w:eastAsiaTheme="minorEastAsia" w:cstheme="minorHAnsi"/>
          <w:szCs w:val="24"/>
        </w:rPr>
        <w:t>5</w:t>
      </w:r>
      <w:r w:rsidR="000652DE" w:rsidRPr="00F64F97">
        <w:rPr>
          <w:rFonts w:eastAsiaTheme="minorEastAsia" w:cstheme="minorHAnsi"/>
          <w:szCs w:val="24"/>
        </w:rPr>
        <w:t>0</w:t>
      </w:r>
      <w:r w:rsidR="00ED0DFB" w:rsidRPr="00F64F97">
        <w:rPr>
          <w:rFonts w:eastAsiaTheme="minorEastAsia" w:cstheme="minorHAnsi"/>
          <w:szCs w:val="24"/>
        </w:rPr>
        <w:t>-fold</w:t>
      </w:r>
      <w:r w:rsidR="00300056" w:rsidRPr="00F64F97">
        <w:rPr>
          <w:rFonts w:eastAsiaTheme="minorEastAsia" w:cstheme="minorHAnsi"/>
          <w:szCs w:val="24"/>
        </w:rPr>
        <w:t xml:space="preserve"> </w:t>
      </w:r>
      <w:r w:rsidR="006B67C0" w:rsidRPr="00F64F97">
        <w:rPr>
          <w:rFonts w:eastAsiaTheme="minorEastAsia" w:cstheme="minorHAnsi"/>
          <w:szCs w:val="24"/>
        </w:rPr>
        <w:t xml:space="preserve">smaller than a reasonable value for </w:t>
      </w:r>
      <w:r w:rsidR="00AD2638" w:rsidRPr="00F64F97">
        <w:rPr>
          <w:rFonts w:eastAsiaTheme="minorEastAsia" w:cstheme="minorHAnsi"/>
          <w:szCs w:val="24"/>
        </w:rPr>
        <w:t>the PER:CRY::BMAL</w:t>
      </w:r>
      <w:r w:rsidR="00CE4A29">
        <w:rPr>
          <w:rFonts w:eastAsiaTheme="minorEastAsia" w:cstheme="minorHAnsi"/>
          <w:szCs w:val="24"/>
        </w:rPr>
        <w:t>1</w:t>
      </w:r>
      <w:r w:rsidR="00AD2638" w:rsidRPr="00F64F97">
        <w:rPr>
          <w:rFonts w:eastAsiaTheme="minorEastAsia" w:cstheme="minorHAnsi"/>
          <w:szCs w:val="24"/>
        </w:rPr>
        <w:t xml:space="preserve">:CLOCK complex, </w:t>
      </w:r>
      <m:oMath>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d</m:t>
            </m:r>
          </m:sub>
        </m:sSub>
      </m:oMath>
      <w:r w:rsidR="007F3943" w:rsidRPr="00F64F97">
        <w:rPr>
          <w:rFonts w:eastAsiaTheme="minorEastAsia" w:cstheme="minorHAnsi"/>
          <w:szCs w:val="24"/>
        </w:rPr>
        <w:t xml:space="preserve"> &gt; </w:t>
      </w:r>
      <w:r w:rsidR="00FF0953" w:rsidRPr="00F64F97">
        <w:rPr>
          <w:rFonts w:eastAsiaTheme="minorEastAsia" w:cstheme="minorHAnsi"/>
          <w:szCs w:val="24"/>
        </w:rPr>
        <w:t>10</w:t>
      </w:r>
      <w:r w:rsidR="007F3943" w:rsidRPr="00F64F97">
        <w:rPr>
          <w:rFonts w:eastAsiaTheme="minorEastAsia" w:cstheme="minorHAnsi"/>
          <w:szCs w:val="24"/>
        </w:rPr>
        <w:t xml:space="preserve"> </w:t>
      </w:r>
      <w:proofErr w:type="spellStart"/>
      <w:r w:rsidR="007F3943" w:rsidRPr="00F64F97">
        <w:rPr>
          <w:rFonts w:eastAsiaTheme="minorEastAsia" w:cstheme="minorHAnsi"/>
          <w:szCs w:val="24"/>
        </w:rPr>
        <w:t>nM</w:t>
      </w:r>
      <w:proofErr w:type="spellEnd"/>
      <w:r w:rsidR="00300056" w:rsidRPr="00F64F97">
        <w:rPr>
          <w:rFonts w:eastAsiaTheme="minorEastAsia" w:cstheme="minorHAnsi"/>
          <w:szCs w:val="24"/>
        </w:rPr>
        <w:t xml:space="preserve">. </w:t>
      </w:r>
      <w:r w:rsidR="006B67C0" w:rsidRPr="00F64F97">
        <w:rPr>
          <w:rFonts w:eastAsiaTheme="minorEastAsia" w:cstheme="minorHAnsi"/>
          <w:szCs w:val="24"/>
        </w:rPr>
        <w:t>This difficulty can be ameliorated (1)</w:t>
      </w:r>
      <w:r w:rsidR="00300056" w:rsidRPr="00F64F97">
        <w:rPr>
          <w:rFonts w:eastAsiaTheme="minorEastAsia" w:cstheme="minorHAnsi"/>
          <w:szCs w:val="24"/>
        </w:rPr>
        <w:t xml:space="preserve"> </w:t>
      </w:r>
      <w:r w:rsidR="006B67C0" w:rsidRPr="00F64F97">
        <w:rPr>
          <w:rFonts w:eastAsiaTheme="minorEastAsia" w:cstheme="minorHAnsi"/>
          <w:szCs w:val="24"/>
        </w:rPr>
        <w:t xml:space="preserve">by </w:t>
      </w:r>
      <w:r w:rsidR="00300056" w:rsidRPr="00F64F97">
        <w:rPr>
          <w:rFonts w:eastAsiaTheme="minorEastAsia" w:cstheme="minorHAnsi"/>
          <w:szCs w:val="24"/>
        </w:rPr>
        <w:t>lengthening the core negative feedback loop between</w:t>
      </w:r>
      <w:r w:rsidR="006F6B7A" w:rsidRPr="00F64F97">
        <w:rPr>
          <w:rFonts w:eastAsiaTheme="minorEastAsia" w:cstheme="minorHAnsi"/>
          <w:szCs w:val="24"/>
        </w:rPr>
        <w:t xml:space="preserve"> </w:t>
      </w:r>
      <w:r w:rsidR="006B67C0" w:rsidRPr="00F64F97">
        <w:rPr>
          <w:rFonts w:eastAsiaTheme="minorEastAsia" w:cstheme="minorHAnsi"/>
          <w:i/>
          <w:szCs w:val="24"/>
        </w:rPr>
        <w:t>P</w:t>
      </w:r>
      <w:r w:rsidR="005C3050">
        <w:rPr>
          <w:rFonts w:eastAsiaTheme="minorEastAsia" w:cstheme="minorHAnsi"/>
          <w:i/>
          <w:szCs w:val="24"/>
        </w:rPr>
        <w:t>er</w:t>
      </w:r>
      <w:r w:rsidR="006F6B7A" w:rsidRPr="00F64F97">
        <w:rPr>
          <w:rFonts w:eastAsiaTheme="minorEastAsia" w:cstheme="minorHAnsi"/>
          <w:szCs w:val="24"/>
        </w:rPr>
        <w:t xml:space="preserve"> mRNA transcription and</w:t>
      </w:r>
      <w:r w:rsidR="00300056" w:rsidRPr="00F64F97">
        <w:rPr>
          <w:rFonts w:eastAsiaTheme="minorEastAsia" w:cstheme="minorHAnsi"/>
          <w:szCs w:val="24"/>
        </w:rPr>
        <w:t xml:space="preserve"> </w:t>
      </w:r>
      <w:proofErr w:type="gramStart"/>
      <w:r w:rsidR="00300056" w:rsidRPr="00F64F97">
        <w:rPr>
          <w:rFonts w:eastAsiaTheme="minorEastAsia" w:cstheme="minorHAnsi"/>
          <w:szCs w:val="24"/>
        </w:rPr>
        <w:t>PER</w:t>
      </w:r>
      <w:r w:rsidR="000801AD" w:rsidRPr="00F64F97">
        <w:rPr>
          <w:rFonts w:eastAsiaTheme="minorEastAsia" w:cstheme="minorHAnsi"/>
          <w:szCs w:val="24"/>
        </w:rPr>
        <w:t>:CRY</w:t>
      </w:r>
      <w:proofErr w:type="gramEnd"/>
      <w:r w:rsidR="006F6B7A" w:rsidRPr="00F64F97">
        <w:rPr>
          <w:rFonts w:eastAsiaTheme="minorEastAsia" w:cstheme="minorHAnsi"/>
          <w:szCs w:val="24"/>
        </w:rPr>
        <w:t xml:space="preserve"> inactivation of</w:t>
      </w:r>
      <w:r w:rsidR="00300056" w:rsidRPr="00F64F97">
        <w:rPr>
          <w:rFonts w:eastAsiaTheme="minorEastAsia" w:cstheme="minorHAnsi"/>
          <w:szCs w:val="24"/>
        </w:rPr>
        <w:t xml:space="preserve"> BMA</w:t>
      </w:r>
      <w:r w:rsidR="006B67C0" w:rsidRPr="00F64F97">
        <w:rPr>
          <w:rFonts w:eastAsiaTheme="minorEastAsia" w:cstheme="minorHAnsi"/>
          <w:szCs w:val="24"/>
        </w:rPr>
        <w:t>L</w:t>
      </w:r>
      <w:r w:rsidR="00CE4A29">
        <w:rPr>
          <w:rFonts w:eastAsiaTheme="minorEastAsia" w:cstheme="minorHAnsi"/>
          <w:szCs w:val="24"/>
        </w:rPr>
        <w:t>1</w:t>
      </w:r>
      <w:r w:rsidR="006B67C0" w:rsidRPr="00F64F97">
        <w:rPr>
          <w:rFonts w:eastAsiaTheme="minorEastAsia" w:cstheme="minorHAnsi"/>
          <w:szCs w:val="24"/>
        </w:rPr>
        <w:t xml:space="preserve">:CLOCK (the transcription factor driving </w:t>
      </w:r>
      <w:r w:rsidR="006B67C0" w:rsidRPr="00F64F97">
        <w:rPr>
          <w:rFonts w:eastAsiaTheme="minorEastAsia" w:cstheme="minorHAnsi"/>
          <w:i/>
          <w:szCs w:val="24"/>
        </w:rPr>
        <w:t>PER</w:t>
      </w:r>
      <w:r w:rsidR="006B67C0" w:rsidRPr="00F64F97">
        <w:rPr>
          <w:rFonts w:eastAsiaTheme="minorEastAsia" w:cstheme="minorHAnsi"/>
          <w:szCs w:val="24"/>
        </w:rPr>
        <w:t xml:space="preserve"> expression),</w:t>
      </w:r>
      <w:r w:rsidR="00300056" w:rsidRPr="00F64F97">
        <w:rPr>
          <w:rFonts w:eastAsiaTheme="minorEastAsia" w:cstheme="minorHAnsi"/>
          <w:szCs w:val="24"/>
        </w:rPr>
        <w:t xml:space="preserve"> and</w:t>
      </w:r>
      <w:r w:rsidR="006B67C0" w:rsidRPr="00F64F97">
        <w:rPr>
          <w:rFonts w:eastAsiaTheme="minorEastAsia" w:cstheme="minorHAnsi"/>
          <w:szCs w:val="24"/>
        </w:rPr>
        <w:t>/or</w:t>
      </w:r>
      <w:r w:rsidR="006F6B7A" w:rsidRPr="00F64F97">
        <w:rPr>
          <w:rFonts w:eastAsiaTheme="minorEastAsia" w:cstheme="minorHAnsi"/>
          <w:szCs w:val="24"/>
        </w:rPr>
        <w:t xml:space="preserve"> </w:t>
      </w:r>
      <w:r w:rsidR="006B67C0" w:rsidRPr="00F64F97">
        <w:rPr>
          <w:rFonts w:eastAsiaTheme="minorEastAsia" w:cstheme="minorHAnsi"/>
          <w:szCs w:val="24"/>
        </w:rPr>
        <w:t xml:space="preserve">(2) </w:t>
      </w:r>
      <w:r w:rsidR="006F6B7A" w:rsidRPr="00F64F97">
        <w:rPr>
          <w:rFonts w:eastAsiaTheme="minorEastAsia" w:cstheme="minorHAnsi"/>
          <w:szCs w:val="24"/>
        </w:rPr>
        <w:t>by</w:t>
      </w:r>
      <w:r w:rsidR="00300056" w:rsidRPr="00F64F97">
        <w:rPr>
          <w:rFonts w:eastAsiaTheme="minorEastAsia" w:cstheme="minorHAnsi"/>
          <w:szCs w:val="24"/>
        </w:rPr>
        <w:t xml:space="preserve"> implementing a </w:t>
      </w:r>
      <w:proofErr w:type="spellStart"/>
      <w:r w:rsidR="00300056" w:rsidRPr="00F64F97">
        <w:rPr>
          <w:rFonts w:eastAsiaTheme="minorEastAsia" w:cstheme="minorHAnsi"/>
          <w:szCs w:val="24"/>
        </w:rPr>
        <w:t>Michaelis-Menten</w:t>
      </w:r>
      <w:proofErr w:type="spellEnd"/>
      <w:r w:rsidR="00300056" w:rsidRPr="00F64F97">
        <w:rPr>
          <w:rFonts w:eastAsiaTheme="minorEastAsia" w:cstheme="minorHAnsi"/>
          <w:szCs w:val="24"/>
        </w:rPr>
        <w:t xml:space="preserve"> rate law for the degradation of nuclear PER</w:t>
      </w:r>
      <w:r w:rsidR="006B67C0" w:rsidRPr="00F64F97">
        <w:rPr>
          <w:rFonts w:eastAsiaTheme="minorEastAsia" w:cstheme="minorHAnsi"/>
          <w:szCs w:val="24"/>
        </w:rPr>
        <w:t>.</w:t>
      </w:r>
      <w:r w:rsidR="00300056" w:rsidRPr="00F64F97">
        <w:rPr>
          <w:rFonts w:eastAsiaTheme="minorEastAsia" w:cstheme="minorHAnsi"/>
          <w:szCs w:val="24"/>
        </w:rPr>
        <w:t xml:space="preserve"> </w:t>
      </w:r>
      <w:r w:rsidR="00E3383F" w:rsidRPr="00F64F97">
        <w:rPr>
          <w:rFonts w:eastAsiaTheme="minorEastAsia" w:cstheme="minorHAnsi"/>
          <w:szCs w:val="24"/>
        </w:rPr>
        <w:t>The KF models were further modified by introducing</w:t>
      </w:r>
      <w:r w:rsidR="00CE4A29">
        <w:rPr>
          <w:rFonts w:eastAsiaTheme="minorEastAsia" w:cstheme="minorHAnsi"/>
          <w:szCs w:val="24"/>
        </w:rPr>
        <w:t xml:space="preserve"> an</w:t>
      </w:r>
      <w:r w:rsidR="00E3383F" w:rsidRPr="00F64F97">
        <w:rPr>
          <w:rFonts w:eastAsiaTheme="minorEastAsia" w:cstheme="minorHAnsi"/>
          <w:szCs w:val="24"/>
        </w:rPr>
        <w:t xml:space="preserve"> </w:t>
      </w:r>
      <w:r w:rsidR="000801AD" w:rsidRPr="00F64F97">
        <w:rPr>
          <w:rFonts w:eastAsiaTheme="minorEastAsia" w:cstheme="minorHAnsi"/>
          <w:szCs w:val="24"/>
        </w:rPr>
        <w:t>alternative</w:t>
      </w:r>
      <w:r w:rsidR="003F0F5F" w:rsidRPr="00F64F97">
        <w:rPr>
          <w:rFonts w:eastAsiaTheme="minorEastAsia" w:cstheme="minorHAnsi"/>
          <w:szCs w:val="24"/>
        </w:rPr>
        <w:t xml:space="preserve"> </w:t>
      </w:r>
      <w:r w:rsidR="006F6B7A" w:rsidRPr="00F64F97">
        <w:rPr>
          <w:rFonts w:eastAsiaTheme="minorEastAsia" w:cstheme="minorHAnsi"/>
          <w:szCs w:val="24"/>
        </w:rPr>
        <w:t xml:space="preserve">rate law for </w:t>
      </w:r>
      <w:r w:rsidR="00B4788E" w:rsidRPr="00F64F97">
        <w:rPr>
          <w:rFonts w:eastAsiaTheme="minorEastAsia" w:cstheme="minorHAnsi"/>
          <w:iCs/>
          <w:szCs w:val="24"/>
        </w:rPr>
        <w:t>BMAL</w:t>
      </w:r>
      <w:proofErr w:type="gramStart"/>
      <w:r w:rsidR="00CE4A29">
        <w:rPr>
          <w:rFonts w:eastAsiaTheme="minorEastAsia" w:cstheme="minorHAnsi"/>
          <w:iCs/>
          <w:szCs w:val="24"/>
        </w:rPr>
        <w:t>1</w:t>
      </w:r>
      <w:r w:rsidR="00E3383F" w:rsidRPr="00F64F97">
        <w:rPr>
          <w:rFonts w:eastAsiaTheme="minorEastAsia" w:cstheme="minorHAnsi"/>
          <w:iCs/>
          <w:szCs w:val="24"/>
        </w:rPr>
        <w:t>:CLOCK</w:t>
      </w:r>
      <w:proofErr w:type="gramEnd"/>
      <w:r w:rsidR="00B4788E" w:rsidRPr="00F64F97">
        <w:rPr>
          <w:rFonts w:eastAsiaTheme="minorEastAsia" w:cstheme="minorHAnsi"/>
          <w:iCs/>
          <w:szCs w:val="24"/>
        </w:rPr>
        <w:t xml:space="preserve">-mediated </w:t>
      </w:r>
      <w:r w:rsidR="003F0F5F" w:rsidRPr="00F64F97">
        <w:rPr>
          <w:rFonts w:eastAsiaTheme="minorEastAsia" w:cstheme="minorHAnsi"/>
          <w:szCs w:val="24"/>
        </w:rPr>
        <w:t>transcription</w:t>
      </w:r>
      <w:r w:rsidR="00B4788E" w:rsidRPr="00F64F97">
        <w:rPr>
          <w:rFonts w:eastAsiaTheme="minorEastAsia" w:cstheme="minorHAnsi"/>
          <w:szCs w:val="24"/>
        </w:rPr>
        <w:t xml:space="preserve"> </w:t>
      </w:r>
      <w:r w:rsidR="00E3383F" w:rsidRPr="00F64F97">
        <w:rPr>
          <w:rFonts w:eastAsiaTheme="minorEastAsia" w:cstheme="minorHAnsi"/>
          <w:szCs w:val="24"/>
        </w:rPr>
        <w:t>of clock genes</w:t>
      </w:r>
      <w:r w:rsidR="00245027" w:rsidRPr="00F64F97">
        <w:rPr>
          <w:rFonts w:eastAsiaTheme="minorEastAsia" w:cstheme="minorHAnsi"/>
          <w:szCs w:val="24"/>
        </w:rPr>
        <w:t xml:space="preserve"> (</w:t>
      </w:r>
      <w:r w:rsidR="00245027" w:rsidRPr="00F64F97">
        <w:rPr>
          <w:rFonts w:eastAsiaTheme="minorEastAsia" w:cstheme="minorHAnsi"/>
          <w:i/>
          <w:szCs w:val="24"/>
        </w:rPr>
        <w:t>P</w:t>
      </w:r>
      <w:r w:rsidR="005C3050">
        <w:rPr>
          <w:rFonts w:eastAsiaTheme="minorEastAsia" w:cstheme="minorHAnsi"/>
          <w:i/>
          <w:szCs w:val="24"/>
        </w:rPr>
        <w:t>er</w:t>
      </w:r>
      <w:r w:rsidR="00245027" w:rsidRPr="00F64F97">
        <w:rPr>
          <w:rFonts w:eastAsiaTheme="minorEastAsia" w:cstheme="minorHAnsi"/>
          <w:szCs w:val="24"/>
        </w:rPr>
        <w:t xml:space="preserve">, </w:t>
      </w:r>
      <w:r w:rsidR="00245027" w:rsidRPr="00F64F97">
        <w:rPr>
          <w:rFonts w:eastAsiaTheme="minorEastAsia" w:cstheme="minorHAnsi"/>
          <w:i/>
          <w:szCs w:val="24"/>
        </w:rPr>
        <w:t>R</w:t>
      </w:r>
      <w:r w:rsidR="005C3050">
        <w:rPr>
          <w:rFonts w:eastAsiaTheme="minorEastAsia" w:cstheme="minorHAnsi"/>
          <w:i/>
          <w:szCs w:val="24"/>
        </w:rPr>
        <w:t>ev</w:t>
      </w:r>
      <w:r w:rsidR="00245027" w:rsidRPr="00F64F97">
        <w:rPr>
          <w:rFonts w:eastAsiaTheme="minorEastAsia" w:cstheme="minorHAnsi"/>
          <w:i/>
          <w:szCs w:val="24"/>
        </w:rPr>
        <w:t>-</w:t>
      </w:r>
      <w:proofErr w:type="spellStart"/>
      <w:r w:rsidR="005C3050">
        <w:rPr>
          <w:rFonts w:eastAsiaTheme="minorEastAsia" w:cstheme="minorHAnsi"/>
          <w:i/>
          <w:szCs w:val="24"/>
        </w:rPr>
        <w:t>erb</w:t>
      </w:r>
      <w:proofErr w:type="spellEnd"/>
      <w:r w:rsidR="00245027" w:rsidRPr="00F64F97">
        <w:rPr>
          <w:rFonts w:eastAsiaTheme="minorEastAsia" w:cstheme="minorHAnsi"/>
          <w:szCs w:val="24"/>
        </w:rPr>
        <w:t xml:space="preserve"> and </w:t>
      </w:r>
      <w:proofErr w:type="spellStart"/>
      <w:r w:rsidR="00245027" w:rsidRPr="00F64F97">
        <w:rPr>
          <w:rFonts w:eastAsiaTheme="minorEastAsia" w:cstheme="minorHAnsi"/>
          <w:i/>
          <w:szCs w:val="24"/>
        </w:rPr>
        <w:t>R</w:t>
      </w:r>
      <w:r w:rsidR="005C3050">
        <w:rPr>
          <w:rFonts w:eastAsiaTheme="minorEastAsia" w:cstheme="minorHAnsi"/>
          <w:i/>
          <w:szCs w:val="24"/>
        </w:rPr>
        <w:t>or</w:t>
      </w:r>
      <w:proofErr w:type="spellEnd"/>
      <w:r w:rsidR="00245027" w:rsidRPr="00F64F97">
        <w:rPr>
          <w:rFonts w:eastAsiaTheme="minorEastAsia" w:cstheme="minorHAnsi"/>
          <w:szCs w:val="24"/>
        </w:rPr>
        <w:t>)</w:t>
      </w:r>
      <w:r w:rsidR="00E3383F" w:rsidRPr="00F64F97">
        <w:rPr>
          <w:rFonts w:eastAsiaTheme="minorEastAsia" w:cstheme="minorHAnsi"/>
          <w:szCs w:val="24"/>
        </w:rPr>
        <w:t xml:space="preserve"> to</w:t>
      </w:r>
      <w:r w:rsidR="00245027" w:rsidRPr="00F64F97">
        <w:rPr>
          <w:rFonts w:eastAsiaTheme="minorEastAsia" w:cstheme="minorHAnsi"/>
          <w:szCs w:val="24"/>
        </w:rPr>
        <w:t xml:space="preserve"> correct a problem</w:t>
      </w:r>
      <w:r w:rsidR="00E3383F" w:rsidRPr="00F64F97">
        <w:rPr>
          <w:rFonts w:eastAsiaTheme="minorEastAsia" w:cstheme="minorHAnsi"/>
          <w:szCs w:val="24"/>
        </w:rPr>
        <w:t xml:space="preserve"> at low expression of the </w:t>
      </w:r>
      <w:r w:rsidR="00E3383F" w:rsidRPr="00F64F97">
        <w:rPr>
          <w:rFonts w:eastAsiaTheme="minorEastAsia" w:cstheme="minorHAnsi"/>
          <w:i/>
          <w:szCs w:val="24"/>
        </w:rPr>
        <w:t>B</w:t>
      </w:r>
      <w:r w:rsidR="005C3050">
        <w:rPr>
          <w:rFonts w:eastAsiaTheme="minorEastAsia" w:cstheme="minorHAnsi"/>
          <w:i/>
          <w:szCs w:val="24"/>
        </w:rPr>
        <w:t>mal</w:t>
      </w:r>
      <w:r w:rsidR="00CE4A29">
        <w:rPr>
          <w:rFonts w:eastAsiaTheme="minorEastAsia" w:cstheme="minorHAnsi"/>
          <w:i/>
          <w:szCs w:val="24"/>
        </w:rPr>
        <w:t>1</w:t>
      </w:r>
      <w:r w:rsidR="00E3383F" w:rsidRPr="00F64F97">
        <w:rPr>
          <w:rFonts w:eastAsiaTheme="minorEastAsia" w:cstheme="minorHAnsi"/>
          <w:szCs w:val="24"/>
        </w:rPr>
        <w:t xml:space="preserve"> gene</w:t>
      </w:r>
      <w:r w:rsidR="00245027" w:rsidRPr="00F64F97">
        <w:rPr>
          <w:rFonts w:eastAsiaTheme="minorEastAsia" w:cstheme="minorHAnsi"/>
          <w:szCs w:val="24"/>
        </w:rPr>
        <w:t xml:space="preserve">, and </w:t>
      </w:r>
      <w:r w:rsidR="00082E36" w:rsidRPr="00F64F97">
        <w:rPr>
          <w:rFonts w:eastAsiaTheme="minorEastAsia" w:cstheme="minorHAnsi"/>
          <w:szCs w:val="24"/>
        </w:rPr>
        <w:t xml:space="preserve">to provide </w:t>
      </w:r>
      <w:r w:rsidR="00245027" w:rsidRPr="00F64F97">
        <w:rPr>
          <w:rFonts w:eastAsiaTheme="minorEastAsia" w:cstheme="minorHAnsi"/>
          <w:szCs w:val="24"/>
        </w:rPr>
        <w:t xml:space="preserve">more accurate rate laws for the effects of REV-ERB and ROR on </w:t>
      </w:r>
      <w:r w:rsidR="00245027" w:rsidRPr="00F64F97">
        <w:rPr>
          <w:rFonts w:eastAsiaTheme="minorEastAsia" w:cstheme="minorHAnsi"/>
          <w:i/>
          <w:szCs w:val="24"/>
        </w:rPr>
        <w:t>B</w:t>
      </w:r>
      <w:r w:rsidR="005C3050">
        <w:rPr>
          <w:rFonts w:eastAsiaTheme="minorEastAsia" w:cstheme="minorHAnsi"/>
          <w:i/>
          <w:szCs w:val="24"/>
        </w:rPr>
        <w:t>mal</w:t>
      </w:r>
      <w:r w:rsidR="00CE4A29">
        <w:rPr>
          <w:rFonts w:eastAsiaTheme="minorEastAsia" w:cstheme="minorHAnsi"/>
          <w:i/>
          <w:szCs w:val="24"/>
        </w:rPr>
        <w:t>1</w:t>
      </w:r>
      <w:r w:rsidR="00245027" w:rsidRPr="00F64F97">
        <w:rPr>
          <w:rFonts w:eastAsiaTheme="minorEastAsia" w:cstheme="minorHAnsi"/>
          <w:szCs w:val="24"/>
        </w:rPr>
        <w:t xml:space="preserve"> expression.</w:t>
      </w:r>
      <w:r w:rsidR="00FF0953" w:rsidRPr="00F64F97">
        <w:rPr>
          <w:rFonts w:eastAsiaTheme="minorEastAsia" w:cstheme="minorHAnsi"/>
          <w:szCs w:val="24"/>
        </w:rPr>
        <w:t xml:space="preserve"> </w:t>
      </w:r>
    </w:p>
    <w:p w14:paraId="3F52E797" w14:textId="7E55F62C" w:rsidR="00257B2A" w:rsidRPr="00F64F97" w:rsidRDefault="00257B2A" w:rsidP="00626F7A">
      <w:pPr>
        <w:spacing w:after="120"/>
        <w:jc w:val="both"/>
        <w:rPr>
          <w:rFonts w:eastAsiaTheme="minorEastAsia" w:cstheme="minorHAnsi"/>
          <w:szCs w:val="24"/>
        </w:rPr>
      </w:pPr>
      <w:r w:rsidRPr="00F64F97">
        <w:rPr>
          <w:rFonts w:eastAsiaTheme="minorEastAsia" w:cstheme="minorHAnsi"/>
          <w:szCs w:val="24"/>
        </w:rPr>
        <w:t>With these modifications, we find (</w:t>
      </w:r>
      <w:r w:rsidRPr="00CE4A29">
        <w:rPr>
          <w:rFonts w:eastAsiaTheme="minorEastAsia" w:cstheme="minorHAnsi"/>
          <w:szCs w:val="24"/>
          <w:highlight w:val="yellow"/>
        </w:rPr>
        <w:t xml:space="preserve">Figure </w:t>
      </w:r>
      <w:r w:rsidR="00EF7808">
        <w:rPr>
          <w:rFonts w:eastAsiaTheme="minorEastAsia" w:cstheme="minorHAnsi"/>
          <w:szCs w:val="24"/>
        </w:rPr>
        <w:t>7</w:t>
      </w:r>
      <w:r w:rsidRPr="00F64F97">
        <w:rPr>
          <w:rFonts w:eastAsiaTheme="minorEastAsia" w:cstheme="minorHAnsi"/>
          <w:szCs w:val="24"/>
        </w:rPr>
        <w:t>) that the SNF</w:t>
      </w:r>
      <w:r w:rsidR="00BB3128" w:rsidRPr="00F64F97">
        <w:rPr>
          <w:rFonts w:eastAsiaTheme="minorEastAsia" w:cstheme="minorHAnsi"/>
          <w:szCs w:val="24"/>
        </w:rPr>
        <w:t>(1M8)</w:t>
      </w:r>
      <w:r w:rsidRPr="00F64F97">
        <w:rPr>
          <w:rFonts w:eastAsiaTheme="minorEastAsia" w:cstheme="minorHAnsi"/>
          <w:szCs w:val="24"/>
        </w:rPr>
        <w:t xml:space="preserve"> model can exhibit oscillations for</w:t>
      </w:r>
      <w:r w:rsidR="00BB3128" w:rsidRPr="00F64F97">
        <w:rPr>
          <w:rFonts w:eastAsiaTheme="minorEastAsia" w:cstheme="minorHAnsi"/>
          <w:szCs w:val="24"/>
        </w:rPr>
        <w:t xml:space="preserve"> </w:t>
      </w:r>
      <m:oMath>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d</m:t>
            </m:r>
          </m:sub>
        </m:sSub>
        <m:r>
          <w:rPr>
            <w:rFonts w:ascii="Cambria Math" w:eastAsiaTheme="minorEastAsia" w:hAnsi="Cambria Math" w:cstheme="minorHAnsi"/>
            <w:szCs w:val="24"/>
          </w:rPr>
          <m:t xml:space="preserve">≈2 </m:t>
        </m:r>
        <m:r>
          <m:rPr>
            <m:nor/>
          </m:rPr>
          <w:rPr>
            <w:rFonts w:ascii="Cambria Math" w:eastAsiaTheme="minorEastAsia" w:hAnsi="Cambria Math" w:cstheme="minorHAnsi"/>
            <w:szCs w:val="24"/>
          </w:rPr>
          <m:t>nM</m:t>
        </m:r>
      </m:oMath>
      <w:r w:rsidR="00EF7808">
        <w:rPr>
          <w:rFonts w:eastAsiaTheme="minorEastAsia" w:cstheme="minorHAnsi"/>
          <w:szCs w:val="24"/>
        </w:rPr>
        <w:t>.</w:t>
      </w:r>
      <w:r w:rsidR="00C32683">
        <w:rPr>
          <w:rFonts w:eastAsiaTheme="minorEastAsia" w:cstheme="minorHAnsi"/>
          <w:szCs w:val="24"/>
        </w:rPr>
        <w:t xml:space="preserve"> From biophysical constraints, we estimate that </w:t>
      </w:r>
      <m:oMath>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d</m:t>
            </m:r>
          </m:sub>
        </m:sSub>
        <m:r>
          <w:rPr>
            <w:rFonts w:ascii="Cambria Math" w:eastAsiaTheme="minorEastAsia" w:hAnsi="Cambria Math" w:cstheme="minorHAnsi"/>
            <w:szCs w:val="24"/>
          </w:rPr>
          <m:t xml:space="preserve">≈10 </m:t>
        </m:r>
        <m:r>
          <m:rPr>
            <m:nor/>
          </m:rPr>
          <w:rPr>
            <w:rFonts w:ascii="Cambria Math" w:eastAsiaTheme="minorEastAsia" w:hAnsi="Cambria Math" w:cstheme="minorHAnsi"/>
            <w:szCs w:val="24"/>
          </w:rPr>
          <m:t>nM</m:t>
        </m:r>
      </m:oMath>
      <w:r w:rsidR="00C32683">
        <w:rPr>
          <w:rFonts w:eastAsiaTheme="minorEastAsia" w:cstheme="minorHAnsi"/>
          <w:szCs w:val="24"/>
        </w:rPr>
        <w:t xml:space="preserve">, so the model constraint is not too far off from expectations. For </w:t>
      </w:r>
      <m:oMath>
        <m:sSub>
          <m:sSubPr>
            <m:ctrlPr>
              <w:rPr>
                <w:rFonts w:ascii="Cambria Math" w:eastAsiaTheme="minorEastAsia" w:hAnsi="Cambria Math" w:cstheme="minorHAnsi"/>
                <w:i/>
                <w:szCs w:val="24"/>
              </w:rPr>
            </m:ctrlPr>
          </m:sSubPr>
          <m:e>
            <m:acc>
              <m:accPr>
                <m:ctrlPr>
                  <w:rPr>
                    <w:rFonts w:ascii="Cambria Math" w:eastAsiaTheme="minorEastAsia" w:hAnsi="Cambria Math" w:cstheme="minorHAnsi"/>
                    <w:i/>
                    <w:szCs w:val="24"/>
                  </w:rPr>
                </m:ctrlPr>
              </m:accPr>
              <m:e>
                <m:r>
                  <w:rPr>
                    <w:rFonts w:ascii="Cambria Math" w:eastAsiaTheme="minorEastAsia" w:hAnsi="Cambria Math" w:cstheme="minorHAnsi"/>
                    <w:szCs w:val="24"/>
                  </w:rPr>
                  <m:t>K</m:t>
                </m:r>
              </m:e>
            </m:acc>
          </m:e>
          <m:sub>
            <m:r>
              <m:rPr>
                <m:nor/>
              </m:rPr>
              <w:rPr>
                <w:rFonts w:ascii="Cambria Math" w:eastAsiaTheme="minorEastAsia" w:hAnsi="Cambria Math" w:cstheme="minorHAnsi"/>
                <w:szCs w:val="24"/>
              </w:rPr>
              <m:t>d</m:t>
            </m:r>
          </m:sub>
        </m:sSub>
        <m:r>
          <w:rPr>
            <w:rFonts w:ascii="Cambria Math" w:eastAsiaTheme="minorEastAsia" w:hAnsi="Cambria Math" w:cstheme="minorHAnsi"/>
            <w:szCs w:val="24"/>
          </w:rPr>
          <m:t xml:space="preserve">=2 </m:t>
        </m:r>
        <m:r>
          <m:rPr>
            <m:nor/>
          </m:rPr>
          <w:rPr>
            <w:rFonts w:ascii="Cambria Math" w:eastAsiaTheme="minorEastAsia" w:hAnsi="Cambria Math" w:cstheme="minorHAnsi"/>
            <w:szCs w:val="24"/>
          </w:rPr>
          <m:t>nM</m:t>
        </m:r>
      </m:oMath>
      <w:r w:rsidR="00C32683">
        <w:rPr>
          <w:rFonts w:eastAsiaTheme="minorEastAsia" w:cstheme="minorHAnsi"/>
          <w:szCs w:val="24"/>
        </w:rPr>
        <w:t>, t</w:t>
      </w:r>
      <w:r w:rsidR="00C73E1C" w:rsidRPr="00F64F97">
        <w:rPr>
          <w:rFonts w:eastAsiaTheme="minorEastAsia" w:cstheme="minorHAnsi"/>
          <w:szCs w:val="24"/>
        </w:rPr>
        <w:t xml:space="preserve">he </w:t>
      </w:r>
      <w:r w:rsidR="00C32683">
        <w:rPr>
          <w:rFonts w:eastAsiaTheme="minorEastAsia" w:cstheme="minorHAnsi"/>
          <w:szCs w:val="24"/>
        </w:rPr>
        <w:t xml:space="preserve">SNF(1M8) </w:t>
      </w:r>
      <w:r w:rsidR="00C73E1C" w:rsidRPr="00F64F97">
        <w:rPr>
          <w:rFonts w:eastAsiaTheme="minorEastAsia" w:cstheme="minorHAnsi"/>
          <w:szCs w:val="24"/>
        </w:rPr>
        <w:t xml:space="preserve">model oscillates over a </w:t>
      </w:r>
      <w:r w:rsidR="00EF7808">
        <w:rPr>
          <w:rFonts w:eastAsiaTheme="minorEastAsia" w:cstheme="minorHAnsi"/>
          <w:szCs w:val="24"/>
        </w:rPr>
        <w:t>14</w:t>
      </w:r>
      <w:r w:rsidR="00C73E1C" w:rsidRPr="00F64F97">
        <w:rPr>
          <w:rFonts w:eastAsiaTheme="minorEastAsia" w:cstheme="minorHAnsi"/>
          <w:szCs w:val="24"/>
        </w:rPr>
        <w:t>-fold range of total BMAL</w:t>
      </w:r>
      <w:r w:rsidR="00C32683">
        <w:rPr>
          <w:rFonts w:eastAsiaTheme="minorEastAsia" w:cstheme="minorHAnsi"/>
          <w:szCs w:val="24"/>
        </w:rPr>
        <w:t>1 concentrations</w:t>
      </w:r>
      <w:r w:rsidR="00C73E1C" w:rsidRPr="00F64F97">
        <w:rPr>
          <w:rFonts w:eastAsiaTheme="minorEastAsia" w:cstheme="minorHAnsi"/>
          <w:szCs w:val="24"/>
        </w:rPr>
        <w:t>,</w:t>
      </w:r>
      <w:r w:rsidR="00617019" w:rsidRPr="00F64F97">
        <w:rPr>
          <w:rFonts w:eastAsiaTheme="minorEastAsia" w:cstheme="minorHAnsi"/>
          <w:szCs w:val="24"/>
        </w:rPr>
        <w:t xml:space="preserve"> </w:t>
      </w:r>
      <w:r w:rsidR="00EF7808">
        <w:rPr>
          <w:rFonts w:eastAsiaTheme="minorEastAsia" w:cstheme="minorHAnsi"/>
          <w:szCs w:val="24"/>
        </w:rPr>
        <w:t xml:space="preserve">10 </w:t>
      </w:r>
      <w:proofErr w:type="spellStart"/>
      <w:r w:rsidR="00EF7808">
        <w:rPr>
          <w:rFonts w:eastAsiaTheme="minorEastAsia" w:cstheme="minorHAnsi"/>
          <w:szCs w:val="24"/>
        </w:rPr>
        <w:t>nM</w:t>
      </w:r>
      <w:proofErr w:type="spellEnd"/>
      <w:r w:rsidR="00C73E1C" w:rsidRPr="00F64F97">
        <w:rPr>
          <w:rFonts w:eastAsiaTheme="minorEastAsia" w:cstheme="minorHAnsi"/>
          <w:szCs w:val="24"/>
        </w:rPr>
        <w:t xml:space="preserve"> </w:t>
      </w:r>
      <w:r w:rsidR="00617019" w:rsidRPr="00F64F97">
        <w:rPr>
          <w:rFonts w:eastAsiaTheme="minorEastAsia" w:cstheme="minorHAnsi"/>
          <w:szCs w:val="24"/>
        </w:rPr>
        <w:t xml:space="preserve">&lt; </w:t>
      </w:r>
      <w:r w:rsidR="00C32683" w:rsidRPr="00F64F97">
        <w:rPr>
          <w:rFonts w:ascii="Cambria" w:eastAsiaTheme="minorEastAsia" w:hAnsi="Cambria" w:cstheme="minorHAnsi"/>
          <w:i/>
          <w:szCs w:val="24"/>
        </w:rPr>
        <w:t>Â</w:t>
      </w:r>
      <w:r w:rsidR="00C32683" w:rsidRPr="00F64F97">
        <w:rPr>
          <w:rFonts w:ascii="Cambria" w:eastAsiaTheme="minorEastAsia" w:hAnsi="Cambria" w:cstheme="minorHAnsi"/>
          <w:szCs w:val="24"/>
          <w:vertAlign w:val="subscript"/>
        </w:rPr>
        <w:t>T</w:t>
      </w:r>
      <w:r w:rsidR="00617019" w:rsidRPr="00F64F97">
        <w:rPr>
          <w:rFonts w:eastAsiaTheme="minorEastAsia" w:cstheme="minorHAnsi"/>
          <w:szCs w:val="24"/>
        </w:rPr>
        <w:t xml:space="preserve"> &lt; </w:t>
      </w:r>
      <w:r w:rsidR="00EF7808">
        <w:rPr>
          <w:rFonts w:eastAsiaTheme="minorEastAsia" w:cstheme="minorHAnsi"/>
          <w:szCs w:val="24"/>
        </w:rPr>
        <w:t xml:space="preserve">140 </w:t>
      </w:r>
      <w:proofErr w:type="spellStart"/>
      <w:r w:rsidR="00EF7808">
        <w:rPr>
          <w:rFonts w:eastAsiaTheme="minorEastAsia" w:cstheme="minorHAnsi"/>
          <w:szCs w:val="24"/>
        </w:rPr>
        <w:t>nM</w:t>
      </w:r>
      <w:proofErr w:type="spellEnd"/>
      <w:r w:rsidR="00617019" w:rsidRPr="00F64F97">
        <w:rPr>
          <w:rFonts w:eastAsiaTheme="minorEastAsia" w:cstheme="minorHAnsi"/>
          <w:szCs w:val="24"/>
        </w:rPr>
        <w:t xml:space="preserve">. </w:t>
      </w:r>
      <w:r w:rsidR="00DC2DCE" w:rsidRPr="00F64F97">
        <w:rPr>
          <w:rFonts w:eastAsiaTheme="minorEastAsia" w:cstheme="minorHAnsi"/>
          <w:color w:val="FF0000"/>
          <w:szCs w:val="24"/>
        </w:rPr>
        <w:t xml:space="preserve">For </w:t>
      </w:r>
      <w:r w:rsidR="00841DEA" w:rsidRPr="00F64F97">
        <w:rPr>
          <w:rFonts w:ascii="Cambria" w:eastAsiaTheme="minorEastAsia" w:hAnsi="Cambria" w:cstheme="minorHAnsi"/>
          <w:i/>
          <w:color w:val="FF0000"/>
          <w:szCs w:val="24"/>
        </w:rPr>
        <w:t>Â</w:t>
      </w:r>
      <w:r w:rsidR="00841DEA" w:rsidRPr="00F64F97">
        <w:rPr>
          <w:rFonts w:ascii="Cambria" w:eastAsiaTheme="minorEastAsia" w:hAnsi="Cambria" w:cstheme="minorHAnsi"/>
          <w:color w:val="FF0000"/>
          <w:szCs w:val="24"/>
          <w:vertAlign w:val="subscript"/>
        </w:rPr>
        <w:t>T</w:t>
      </w:r>
      <w:r w:rsidR="00841DEA" w:rsidRPr="00F64F97">
        <w:rPr>
          <w:rFonts w:eastAsiaTheme="minorEastAsia" w:cstheme="minorHAnsi"/>
          <w:color w:val="FF0000"/>
          <w:szCs w:val="24"/>
        </w:rPr>
        <w:t xml:space="preserve"> = 30 </w:t>
      </w:r>
      <w:proofErr w:type="spellStart"/>
      <w:r w:rsidR="00841DEA" w:rsidRPr="00F64F97">
        <w:rPr>
          <w:rFonts w:eastAsiaTheme="minorEastAsia" w:cstheme="minorHAnsi"/>
          <w:color w:val="FF0000"/>
          <w:szCs w:val="24"/>
        </w:rPr>
        <w:t>nM</w:t>
      </w:r>
      <w:proofErr w:type="spellEnd"/>
      <w:r w:rsidR="00841DEA" w:rsidRPr="00F64F97">
        <w:rPr>
          <w:rStyle w:val="CommentReference"/>
          <w:color w:val="FF0000"/>
        </w:rPr>
        <w:commentReference w:id="43"/>
      </w:r>
      <w:r w:rsidR="00DC2DCE" w:rsidRPr="00F64F97">
        <w:rPr>
          <w:rFonts w:eastAsiaTheme="minorEastAsia" w:cstheme="minorHAnsi"/>
          <w:color w:val="FF0000"/>
          <w:szCs w:val="24"/>
        </w:rPr>
        <w:t>, t</w:t>
      </w:r>
      <w:r w:rsidR="002A6A0A" w:rsidRPr="00F64F97">
        <w:rPr>
          <w:rFonts w:eastAsiaTheme="minorEastAsia" w:cstheme="minorHAnsi"/>
          <w:color w:val="FF0000"/>
          <w:szCs w:val="24"/>
        </w:rPr>
        <w:t>he corresponding number of BMAL</w:t>
      </w:r>
      <w:r w:rsidR="00C32683">
        <w:rPr>
          <w:rFonts w:eastAsiaTheme="minorEastAsia" w:cstheme="minorHAnsi"/>
          <w:color w:val="FF0000"/>
          <w:szCs w:val="24"/>
        </w:rPr>
        <w:t>1</w:t>
      </w:r>
      <w:r w:rsidR="002A6A0A" w:rsidRPr="00F64F97">
        <w:rPr>
          <w:rFonts w:eastAsiaTheme="minorEastAsia" w:cstheme="minorHAnsi"/>
          <w:color w:val="FF0000"/>
          <w:szCs w:val="24"/>
        </w:rPr>
        <w:t xml:space="preserve"> </w:t>
      </w:r>
      <w:r w:rsidR="00C32683">
        <w:rPr>
          <w:rFonts w:eastAsiaTheme="minorEastAsia" w:cstheme="minorHAnsi"/>
          <w:color w:val="FF0000"/>
          <w:szCs w:val="24"/>
        </w:rPr>
        <w:t>molecules</w:t>
      </w:r>
      <w:r w:rsidR="002A6A0A" w:rsidRPr="00F64F97">
        <w:rPr>
          <w:rFonts w:eastAsiaTheme="minorEastAsia" w:cstheme="minorHAnsi"/>
          <w:color w:val="FF0000"/>
          <w:szCs w:val="24"/>
        </w:rPr>
        <w:t xml:space="preserve"> in a nucleus of volume 500 </w:t>
      </w:r>
      <w:proofErr w:type="spellStart"/>
      <w:r w:rsidR="002A6A0A" w:rsidRPr="00F64F97">
        <w:rPr>
          <w:rFonts w:eastAsiaTheme="minorEastAsia" w:cstheme="minorHAnsi"/>
          <w:color w:val="FF0000"/>
          <w:szCs w:val="24"/>
        </w:rPr>
        <w:t>fL</w:t>
      </w:r>
      <w:proofErr w:type="spellEnd"/>
      <w:r w:rsidR="002A6A0A" w:rsidRPr="00F64F97">
        <w:rPr>
          <w:rFonts w:eastAsiaTheme="minorEastAsia" w:cstheme="minorHAnsi"/>
          <w:color w:val="FF0000"/>
          <w:szCs w:val="24"/>
        </w:rPr>
        <w:t xml:space="preserve"> </w:t>
      </w:r>
      <w:r w:rsidR="00D25140" w:rsidRPr="00F64F97">
        <w:rPr>
          <w:rFonts w:eastAsiaTheme="minorEastAsia" w:cstheme="minorHAnsi"/>
          <w:color w:val="FF0000"/>
          <w:szCs w:val="24"/>
        </w:rPr>
        <w:t xml:space="preserve">would be </w:t>
      </w:r>
      <m:oMath>
        <m:d>
          <m:dPr>
            <m:ctrlPr>
              <w:rPr>
                <w:rFonts w:ascii="Cambria Math" w:eastAsiaTheme="minorEastAsia" w:hAnsi="Cambria Math" w:cstheme="minorHAnsi"/>
                <w:i/>
                <w:color w:val="FF0000"/>
                <w:szCs w:val="24"/>
              </w:rPr>
            </m:ctrlPr>
          </m:dPr>
          <m:e>
            <m:r>
              <w:rPr>
                <w:rFonts w:ascii="Cambria Math" w:eastAsiaTheme="minorEastAsia" w:hAnsi="Cambria Math" w:cstheme="minorHAnsi"/>
                <w:color w:val="FF0000"/>
                <w:szCs w:val="24"/>
              </w:rPr>
              <m:t>30</m:t>
            </m:r>
            <m:r>
              <m:rPr>
                <m:sty m:val="p"/>
              </m:rPr>
              <w:rPr>
                <w:rFonts w:ascii="Cambria Math" w:eastAsiaTheme="minorEastAsia" w:hAnsi="Cambria Math" w:cstheme="minorHAnsi"/>
                <w:color w:val="FF0000"/>
                <w:szCs w:val="24"/>
              </w:rPr>
              <m:t xml:space="preserve"> nM</m:t>
            </m:r>
            <m:r>
              <w:rPr>
                <w:rFonts w:ascii="Cambria Math" w:eastAsiaTheme="minorEastAsia" w:hAnsi="Cambria Math" w:cstheme="minorHAnsi"/>
                <w:color w:val="FF0000"/>
                <w:szCs w:val="24"/>
              </w:rPr>
              <m:t xml:space="preserve">×500 </m:t>
            </m:r>
            <m:r>
              <m:rPr>
                <m:sty m:val="p"/>
              </m:rPr>
              <w:rPr>
                <w:rFonts w:ascii="Cambria Math" w:eastAsiaTheme="minorEastAsia" w:hAnsi="Cambria Math" w:cstheme="minorHAnsi"/>
                <w:color w:val="FF0000"/>
                <w:szCs w:val="24"/>
              </w:rPr>
              <m:t>fL</m:t>
            </m:r>
          </m:e>
        </m:d>
        <m:d>
          <m:dPr>
            <m:ctrlPr>
              <w:rPr>
                <w:rFonts w:ascii="Cambria Math" w:eastAsiaTheme="minorEastAsia" w:hAnsi="Cambria Math" w:cstheme="minorHAnsi"/>
                <w:i/>
                <w:color w:val="FF0000"/>
                <w:szCs w:val="24"/>
              </w:rPr>
            </m:ctrlPr>
          </m:dPr>
          <m:e>
            <m:f>
              <m:fPr>
                <m:ctrlPr>
                  <w:rPr>
                    <w:rFonts w:ascii="Cambria Math" w:eastAsiaTheme="minorEastAsia" w:hAnsi="Cambria Math" w:cstheme="minorHAnsi"/>
                    <w:i/>
                    <w:color w:val="FF0000"/>
                    <w:szCs w:val="24"/>
                  </w:rPr>
                </m:ctrlPr>
              </m:fPr>
              <m:num>
                <m:r>
                  <w:rPr>
                    <w:rFonts w:ascii="Cambria Math" w:eastAsiaTheme="minorEastAsia" w:hAnsi="Cambria Math" w:cstheme="minorHAnsi"/>
                    <w:color w:val="FF0000"/>
                    <w:szCs w:val="24"/>
                  </w:rPr>
                  <m:t>6×</m:t>
                </m:r>
                <m:sSup>
                  <m:sSupPr>
                    <m:ctrlPr>
                      <w:rPr>
                        <w:rFonts w:ascii="Cambria Math" w:eastAsiaTheme="minorEastAsia" w:hAnsi="Cambria Math" w:cstheme="minorHAnsi"/>
                        <w:i/>
                        <w:color w:val="FF0000"/>
                        <w:szCs w:val="24"/>
                      </w:rPr>
                    </m:ctrlPr>
                  </m:sSupPr>
                  <m:e>
                    <m:r>
                      <w:rPr>
                        <w:rFonts w:ascii="Cambria Math" w:eastAsiaTheme="minorEastAsia" w:hAnsi="Cambria Math" w:cstheme="minorHAnsi"/>
                        <w:color w:val="FF0000"/>
                        <w:szCs w:val="24"/>
                      </w:rPr>
                      <m:t>10</m:t>
                    </m:r>
                  </m:e>
                  <m:sup>
                    <m:r>
                      <w:rPr>
                        <w:rFonts w:ascii="Cambria Math" w:eastAsiaTheme="minorEastAsia" w:hAnsi="Cambria Math" w:cstheme="minorHAnsi"/>
                        <w:color w:val="FF0000"/>
                        <w:szCs w:val="24"/>
                      </w:rPr>
                      <m:t>14</m:t>
                    </m:r>
                  </m:sup>
                </m:sSup>
              </m:num>
              <m:den>
                <m:r>
                  <w:rPr>
                    <w:rFonts w:ascii="Cambria Math" w:eastAsiaTheme="minorEastAsia" w:hAnsi="Cambria Math" w:cstheme="minorHAnsi"/>
                    <w:color w:val="FF0000"/>
                    <w:szCs w:val="24"/>
                  </w:rPr>
                  <m:t>1</m:t>
                </m:r>
                <m:r>
                  <m:rPr>
                    <m:sty m:val="p"/>
                  </m:rPr>
                  <w:rPr>
                    <w:rFonts w:ascii="Cambria Math" w:eastAsiaTheme="minorEastAsia" w:hAnsi="Cambria Math" w:cstheme="minorHAnsi"/>
                    <w:color w:val="FF0000"/>
                    <w:szCs w:val="24"/>
                  </w:rPr>
                  <m:t xml:space="preserve"> nmol</m:t>
                </m:r>
              </m:den>
            </m:f>
          </m:e>
        </m:d>
        <m:d>
          <m:dPr>
            <m:ctrlPr>
              <w:rPr>
                <w:rFonts w:ascii="Cambria Math" w:eastAsiaTheme="minorEastAsia" w:hAnsi="Cambria Math" w:cstheme="minorHAnsi"/>
                <w:i/>
                <w:color w:val="FF0000"/>
                <w:szCs w:val="24"/>
              </w:rPr>
            </m:ctrlPr>
          </m:dPr>
          <m:e>
            <m:f>
              <m:fPr>
                <m:ctrlPr>
                  <w:rPr>
                    <w:rFonts w:ascii="Cambria Math" w:eastAsiaTheme="minorEastAsia" w:hAnsi="Cambria Math" w:cstheme="minorHAnsi"/>
                    <w:i/>
                    <w:color w:val="FF0000"/>
                    <w:szCs w:val="24"/>
                  </w:rPr>
                </m:ctrlPr>
              </m:fPr>
              <m:num>
                <m:sSup>
                  <m:sSupPr>
                    <m:ctrlPr>
                      <w:rPr>
                        <w:rFonts w:ascii="Cambria Math" w:eastAsiaTheme="minorEastAsia" w:hAnsi="Cambria Math" w:cstheme="minorHAnsi"/>
                        <w:i/>
                        <w:color w:val="FF0000"/>
                        <w:szCs w:val="24"/>
                      </w:rPr>
                    </m:ctrlPr>
                  </m:sSupPr>
                  <m:e>
                    <m:r>
                      <w:rPr>
                        <w:rFonts w:ascii="Cambria Math" w:eastAsiaTheme="minorEastAsia" w:hAnsi="Cambria Math" w:cstheme="minorHAnsi"/>
                        <w:color w:val="FF0000"/>
                        <w:szCs w:val="24"/>
                      </w:rPr>
                      <m:t>10</m:t>
                    </m:r>
                  </m:e>
                  <m:sup>
                    <m:r>
                      <w:rPr>
                        <w:rFonts w:ascii="Cambria Math" w:eastAsiaTheme="minorEastAsia" w:hAnsi="Cambria Math" w:cstheme="minorHAnsi"/>
                        <w:color w:val="FF0000"/>
                        <w:szCs w:val="24"/>
                      </w:rPr>
                      <m:t>-15</m:t>
                    </m:r>
                  </m:sup>
                </m:sSup>
                <m:r>
                  <m:rPr>
                    <m:sty m:val="p"/>
                  </m:rPr>
                  <w:rPr>
                    <w:rFonts w:ascii="Cambria Math" w:eastAsiaTheme="minorEastAsia" w:hAnsi="Cambria Math" w:cstheme="minorHAnsi"/>
                    <w:color w:val="FF0000"/>
                    <w:szCs w:val="24"/>
                  </w:rPr>
                  <m:t>L</m:t>
                </m:r>
              </m:num>
              <m:den>
                <m:r>
                  <w:rPr>
                    <w:rFonts w:ascii="Cambria Math" w:eastAsiaTheme="minorEastAsia" w:hAnsi="Cambria Math" w:cstheme="minorHAnsi"/>
                    <w:color w:val="FF0000"/>
                    <w:szCs w:val="24"/>
                  </w:rPr>
                  <m:t xml:space="preserve">1 </m:t>
                </m:r>
                <m:r>
                  <m:rPr>
                    <m:sty m:val="p"/>
                  </m:rPr>
                  <w:rPr>
                    <w:rFonts w:ascii="Cambria Math" w:eastAsiaTheme="minorEastAsia" w:hAnsi="Cambria Math" w:cstheme="minorHAnsi"/>
                    <w:color w:val="FF0000"/>
                    <w:szCs w:val="24"/>
                  </w:rPr>
                  <m:t>fL</m:t>
                </m:r>
              </m:den>
            </m:f>
          </m:e>
        </m:d>
        <m:r>
          <w:rPr>
            <w:rFonts w:ascii="Cambria Math" w:eastAsiaTheme="minorEastAsia" w:hAnsi="Cambria Math" w:cstheme="minorHAnsi"/>
            <w:color w:val="FF0000"/>
            <w:szCs w:val="24"/>
          </w:rPr>
          <m:t>=9,000</m:t>
        </m:r>
      </m:oMath>
      <w:r w:rsidR="00B60993" w:rsidRPr="00F64F97">
        <w:rPr>
          <w:rFonts w:eastAsiaTheme="minorEastAsia" w:cstheme="minorHAnsi"/>
          <w:color w:val="FF0000"/>
          <w:szCs w:val="24"/>
        </w:rPr>
        <w:t xml:space="preserve">, </w:t>
      </w:r>
      <w:r w:rsidR="00C9308C" w:rsidRPr="00F64F97">
        <w:rPr>
          <w:rFonts w:eastAsiaTheme="minorEastAsia" w:cstheme="minorHAnsi"/>
          <w:color w:val="FF0000"/>
          <w:szCs w:val="24"/>
        </w:rPr>
        <w:t xml:space="preserve">which is </w:t>
      </w:r>
      <w:r w:rsidR="00D25140" w:rsidRPr="00F64F97">
        <w:rPr>
          <w:rFonts w:eastAsiaTheme="minorEastAsia" w:cstheme="minorHAnsi"/>
          <w:color w:val="FF0000"/>
          <w:szCs w:val="24"/>
        </w:rPr>
        <w:t xml:space="preserve">about half </w:t>
      </w:r>
      <w:r w:rsidR="00C9308C" w:rsidRPr="00F64F97">
        <w:rPr>
          <w:rFonts w:eastAsiaTheme="minorEastAsia" w:cstheme="minorHAnsi"/>
          <w:color w:val="FF0000"/>
          <w:szCs w:val="24"/>
        </w:rPr>
        <w:t>the</w:t>
      </w:r>
      <w:r w:rsidR="006813A0" w:rsidRPr="00F64F97">
        <w:rPr>
          <w:rFonts w:eastAsiaTheme="minorEastAsia" w:cstheme="minorHAnsi"/>
          <w:color w:val="FF0000"/>
          <w:szCs w:val="24"/>
        </w:rPr>
        <w:t xml:space="preserve"> observed </w:t>
      </w:r>
      <w:r w:rsidR="00C9308C" w:rsidRPr="00F64F97">
        <w:rPr>
          <w:rFonts w:eastAsiaTheme="minorEastAsia" w:cstheme="minorHAnsi"/>
          <w:color w:val="FF0000"/>
          <w:szCs w:val="24"/>
        </w:rPr>
        <w:t>number</w:t>
      </w:r>
      <w:r w:rsidR="00D25140" w:rsidRPr="00F64F97">
        <w:rPr>
          <w:rFonts w:eastAsiaTheme="minorEastAsia" w:cstheme="minorHAnsi"/>
          <w:color w:val="FF0000"/>
          <w:szCs w:val="24"/>
        </w:rPr>
        <w:t xml:space="preserve"> (~24,000) </w:t>
      </w:r>
      <w:r w:rsidR="00C9308C" w:rsidRPr="00F64F97">
        <w:rPr>
          <w:rFonts w:eastAsiaTheme="minorEastAsia" w:cstheme="minorHAnsi"/>
          <w:color w:val="FF0000"/>
          <w:szCs w:val="24"/>
        </w:rPr>
        <w:t xml:space="preserve">of </w:t>
      </w:r>
      <w:r w:rsidR="006813A0" w:rsidRPr="00F64F97">
        <w:rPr>
          <w:rFonts w:eastAsiaTheme="minorEastAsia" w:cstheme="minorHAnsi"/>
          <w:color w:val="FF0000"/>
          <w:szCs w:val="24"/>
        </w:rPr>
        <w:t>BMAL</w:t>
      </w:r>
      <w:r w:rsidR="00C32683">
        <w:rPr>
          <w:rFonts w:eastAsiaTheme="minorEastAsia" w:cstheme="minorHAnsi"/>
          <w:color w:val="FF0000"/>
          <w:szCs w:val="24"/>
        </w:rPr>
        <w:t>1</w:t>
      </w:r>
      <w:r w:rsidR="00D25140" w:rsidRPr="00F64F97">
        <w:rPr>
          <w:rFonts w:eastAsiaTheme="minorEastAsia" w:cstheme="minorHAnsi"/>
          <w:color w:val="FF0000"/>
          <w:szCs w:val="24"/>
        </w:rPr>
        <w:t xml:space="preserve"> </w:t>
      </w:r>
      <w:r w:rsidR="00D25140" w:rsidRPr="00F64F97">
        <w:rPr>
          <w:rFonts w:eastAsiaTheme="minorEastAsia" w:cstheme="minorHAnsi"/>
          <w:color w:val="FF0000"/>
          <w:szCs w:val="24"/>
        </w:rPr>
        <w:lastRenderedPageBreak/>
        <w:t>molecules</w:t>
      </w:r>
      <w:r w:rsidR="006813A0" w:rsidRPr="00F64F97">
        <w:rPr>
          <w:rFonts w:eastAsiaTheme="minorEastAsia" w:cstheme="minorHAnsi"/>
          <w:color w:val="FF0000"/>
          <w:szCs w:val="24"/>
        </w:rPr>
        <w:t xml:space="preserve"> in </w:t>
      </w:r>
      <w:r w:rsidR="00D25140" w:rsidRPr="00F64F97">
        <w:rPr>
          <w:rFonts w:eastAsiaTheme="minorEastAsia" w:cstheme="minorHAnsi"/>
          <w:color w:val="FF0000"/>
          <w:szCs w:val="24"/>
        </w:rPr>
        <w:t xml:space="preserve">a mammalian </w:t>
      </w:r>
      <w:r w:rsidR="00C9308C" w:rsidRPr="00F64F97">
        <w:rPr>
          <w:rFonts w:eastAsiaTheme="minorEastAsia" w:cstheme="minorHAnsi"/>
          <w:color w:val="FF0000"/>
          <w:szCs w:val="24"/>
        </w:rPr>
        <w:t>cell</w:t>
      </w:r>
      <w:r w:rsidR="006813A0" w:rsidRPr="00F64F97">
        <w:rPr>
          <w:rFonts w:eastAsiaTheme="minorEastAsia" w:cstheme="minorHAnsi"/>
          <w:color w:val="FF0000"/>
          <w:szCs w:val="24"/>
        </w:rPr>
        <w:t xml:space="preserve"> </w:t>
      </w:r>
      <w:r w:rsidR="006813A0" w:rsidRPr="00F64F97">
        <w:rPr>
          <w:rFonts w:eastAsiaTheme="minorEastAsia" w:cstheme="minorHAnsi"/>
          <w:color w:val="FF0000"/>
          <w:szCs w:val="24"/>
        </w:rPr>
        <w:fldChar w:fldCharType="begin">
          <w:fldData xml:space="preserve">PEVuZE5vdGU+PENpdGU+PEF1dGhvcj5OYXJ1bWk8L0F1dGhvcj48WWVhcj4yMDE2PC9ZZWFyPjxS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</w:fldData>
        </w:fldChar>
      </w:r>
      <w:r w:rsidR="00313A94" w:rsidRPr="00F64F97">
        <w:rPr>
          <w:rFonts w:eastAsiaTheme="minorEastAsia" w:cstheme="minorHAnsi"/>
          <w:color w:val="FF0000"/>
          <w:szCs w:val="24"/>
        </w:rPr>
        <w:instrText xml:space="preserve"> ADDIN EN.CITE </w:instrText>
      </w:r>
      <w:r w:rsidR="00313A94" w:rsidRPr="00F64F97">
        <w:rPr>
          <w:rFonts w:eastAsiaTheme="minorEastAsia" w:cstheme="minorHAnsi"/>
          <w:color w:val="FF0000"/>
          <w:szCs w:val="24"/>
        </w:rPr>
        <w:fldChar w:fldCharType="begin">
          <w:fldData xml:space="preserve">PEVuZE5vdGU+PENpdGU+PEF1dGhvcj5OYXJ1bWk8L0F1dGhvcj48WWVhcj4yMDE2PC9ZZWFyPjxS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</w:fldData>
        </w:fldChar>
      </w:r>
      <w:r w:rsidR="00313A94" w:rsidRPr="00F64F97">
        <w:rPr>
          <w:rFonts w:eastAsiaTheme="minorEastAsia" w:cstheme="minorHAnsi"/>
          <w:color w:val="FF0000"/>
          <w:szCs w:val="24"/>
        </w:rPr>
        <w:instrText xml:space="preserve"> ADDIN EN.CITE.DATA </w:instrText>
      </w:r>
      <w:r w:rsidR="00313A94" w:rsidRPr="00F64F97">
        <w:rPr>
          <w:rFonts w:eastAsiaTheme="minorEastAsia" w:cstheme="minorHAnsi"/>
          <w:color w:val="FF0000"/>
          <w:szCs w:val="24"/>
        </w:rPr>
      </w:r>
      <w:r w:rsidR="00313A94" w:rsidRPr="00F64F97">
        <w:rPr>
          <w:rFonts w:eastAsiaTheme="minorEastAsia" w:cstheme="minorHAnsi"/>
          <w:color w:val="FF0000"/>
          <w:szCs w:val="24"/>
        </w:rPr>
        <w:fldChar w:fldCharType="end"/>
      </w:r>
      <w:r w:rsidR="006813A0" w:rsidRPr="00F64F97">
        <w:rPr>
          <w:rFonts w:eastAsiaTheme="minorEastAsia" w:cstheme="minorHAnsi"/>
          <w:color w:val="FF0000"/>
          <w:szCs w:val="24"/>
        </w:rPr>
      </w:r>
      <w:r w:rsidR="006813A0" w:rsidRPr="00F64F97">
        <w:rPr>
          <w:rFonts w:eastAsiaTheme="minorEastAsia" w:cstheme="minorHAnsi"/>
          <w:color w:val="FF0000"/>
          <w:szCs w:val="24"/>
        </w:rPr>
        <w:fldChar w:fldCharType="separate"/>
      </w:r>
      <w:r w:rsidR="00313A94" w:rsidRPr="00F64F97">
        <w:rPr>
          <w:rFonts w:eastAsiaTheme="minorEastAsia" w:cstheme="minorHAnsi"/>
          <w:noProof/>
          <w:color w:val="FF0000"/>
          <w:szCs w:val="24"/>
        </w:rPr>
        <w:t>(28)</w:t>
      </w:r>
      <w:r w:rsidR="006813A0" w:rsidRPr="00F64F97">
        <w:rPr>
          <w:rFonts w:eastAsiaTheme="minorEastAsia" w:cstheme="minorHAnsi"/>
          <w:color w:val="FF0000"/>
          <w:szCs w:val="24"/>
        </w:rPr>
        <w:fldChar w:fldCharType="end"/>
      </w:r>
      <w:r w:rsidR="00B12C0B" w:rsidRPr="00F64F97">
        <w:rPr>
          <w:rFonts w:eastAsiaTheme="minorEastAsia" w:cstheme="minorHAnsi"/>
          <w:color w:val="FF0000"/>
          <w:szCs w:val="24"/>
        </w:rPr>
        <w:t>.</w:t>
      </w:r>
      <w:r w:rsidR="00D25140" w:rsidRPr="00F64F97">
        <w:rPr>
          <w:rFonts w:eastAsiaTheme="minorEastAsia" w:cstheme="minorHAnsi"/>
          <w:color w:val="FF0000"/>
          <w:szCs w:val="24"/>
        </w:rPr>
        <w:t xml:space="preserve"> If the remaining BMAL</w:t>
      </w:r>
      <w:r w:rsidR="00C32683">
        <w:rPr>
          <w:rFonts w:eastAsiaTheme="minorEastAsia" w:cstheme="minorHAnsi"/>
          <w:color w:val="FF0000"/>
          <w:szCs w:val="24"/>
        </w:rPr>
        <w:t>1</w:t>
      </w:r>
      <w:r w:rsidR="00D25140" w:rsidRPr="00F64F97">
        <w:rPr>
          <w:rFonts w:eastAsiaTheme="minorEastAsia" w:cstheme="minorHAnsi"/>
          <w:color w:val="FF0000"/>
          <w:szCs w:val="24"/>
        </w:rPr>
        <w:t xml:space="preserve"> molecules are </w:t>
      </w:r>
      <w:r w:rsidR="00D25140" w:rsidRPr="00F64F97">
        <w:rPr>
          <w:rFonts w:eastAsiaTheme="minorEastAsia" w:cstheme="minorHAnsi"/>
          <w:szCs w:val="24"/>
        </w:rPr>
        <w:t xml:space="preserve">dispersed through the cytoplasm of volume 5000 </w:t>
      </w:r>
      <w:proofErr w:type="spellStart"/>
      <w:r w:rsidR="00D25140" w:rsidRPr="00F64F97">
        <w:rPr>
          <w:rFonts w:eastAsiaTheme="minorEastAsia" w:cstheme="minorHAnsi"/>
          <w:szCs w:val="24"/>
        </w:rPr>
        <w:t>fL</w:t>
      </w:r>
      <w:proofErr w:type="spellEnd"/>
      <w:r w:rsidR="00D25140" w:rsidRPr="00F64F97">
        <w:rPr>
          <w:rFonts w:eastAsiaTheme="minorEastAsia" w:cstheme="minorHAnsi"/>
          <w:szCs w:val="24"/>
        </w:rPr>
        <w:t>, the cytoplasmic concentration of BMAL</w:t>
      </w:r>
      <w:r w:rsidR="00C32683">
        <w:rPr>
          <w:rFonts w:eastAsiaTheme="minorEastAsia" w:cstheme="minorHAnsi"/>
          <w:szCs w:val="24"/>
        </w:rPr>
        <w:t>1</w:t>
      </w:r>
      <w:r w:rsidR="00D25140" w:rsidRPr="00F64F97">
        <w:rPr>
          <w:rFonts w:eastAsiaTheme="minorEastAsia" w:cstheme="minorHAnsi"/>
          <w:szCs w:val="24"/>
        </w:rPr>
        <w:t xml:space="preserve"> would be </w:t>
      </w:r>
      <w:r w:rsidR="00BE29C8" w:rsidRPr="00F64F97">
        <w:rPr>
          <w:rFonts w:eastAsiaTheme="minorEastAsia" w:cstheme="minorHAnsi"/>
          <w:szCs w:val="24"/>
        </w:rPr>
        <w:t>about one-tenth</w:t>
      </w:r>
      <w:r w:rsidR="00D25140" w:rsidRPr="00F64F97">
        <w:rPr>
          <w:rFonts w:eastAsiaTheme="minorEastAsia" w:cstheme="minorHAnsi"/>
          <w:szCs w:val="24"/>
        </w:rPr>
        <w:t xml:space="preserve"> the nuclear concentration, which is not unreasonable for a ‘nuclear’ protein such as BMAL</w:t>
      </w:r>
      <w:r w:rsidR="00C32683">
        <w:rPr>
          <w:rFonts w:eastAsiaTheme="minorEastAsia" w:cstheme="minorHAnsi"/>
          <w:szCs w:val="24"/>
        </w:rPr>
        <w:t>1</w:t>
      </w:r>
      <w:r w:rsidR="00D25140" w:rsidRPr="00F64F97">
        <w:rPr>
          <w:rFonts w:eastAsiaTheme="minorEastAsia" w:cstheme="minorHAnsi"/>
          <w:szCs w:val="24"/>
        </w:rPr>
        <w:t>. Furthermore, the model</w:t>
      </w:r>
      <w:r w:rsidR="006813A0" w:rsidRPr="00F64F97">
        <w:rPr>
          <w:rFonts w:eastAsiaTheme="minorEastAsia" w:cstheme="minorHAnsi"/>
          <w:szCs w:val="24"/>
        </w:rPr>
        <w:t xml:space="preserve"> </w:t>
      </w:r>
      <w:r w:rsidR="00D20D99" w:rsidRPr="00F64F97">
        <w:rPr>
          <w:rFonts w:eastAsiaTheme="minorEastAsia" w:cstheme="minorHAnsi"/>
          <w:szCs w:val="24"/>
        </w:rPr>
        <w:t>focus</w:t>
      </w:r>
      <w:r w:rsidR="00D25140" w:rsidRPr="00F64F97">
        <w:rPr>
          <w:rFonts w:eastAsiaTheme="minorEastAsia" w:cstheme="minorHAnsi"/>
          <w:szCs w:val="24"/>
        </w:rPr>
        <w:t>ses</w:t>
      </w:r>
      <w:r w:rsidR="00D20D99" w:rsidRPr="00F64F97">
        <w:rPr>
          <w:rFonts w:eastAsiaTheme="minorEastAsia" w:cstheme="minorHAnsi"/>
          <w:szCs w:val="24"/>
        </w:rPr>
        <w:t xml:space="preserve"> on</w:t>
      </w:r>
      <w:r w:rsidR="00C9308C" w:rsidRPr="00F64F97">
        <w:rPr>
          <w:rFonts w:eastAsiaTheme="minorEastAsia" w:cstheme="minorHAnsi"/>
          <w:szCs w:val="24"/>
        </w:rPr>
        <w:t xml:space="preserve"> BMAL</w:t>
      </w:r>
      <w:proofErr w:type="gramStart"/>
      <w:r w:rsidR="00C32683">
        <w:rPr>
          <w:rFonts w:eastAsiaTheme="minorEastAsia" w:cstheme="minorHAnsi"/>
          <w:szCs w:val="24"/>
        </w:rPr>
        <w:t>1</w:t>
      </w:r>
      <w:r w:rsidR="00C9308C" w:rsidRPr="00F64F97">
        <w:rPr>
          <w:rFonts w:eastAsiaTheme="minorEastAsia" w:cstheme="minorHAnsi"/>
          <w:szCs w:val="24"/>
        </w:rPr>
        <w:t>:CLOCK</w:t>
      </w:r>
      <w:proofErr w:type="gramEnd"/>
      <w:r w:rsidR="00C9308C" w:rsidRPr="00F64F97">
        <w:rPr>
          <w:rFonts w:eastAsiaTheme="minorEastAsia" w:cstheme="minorHAnsi"/>
          <w:szCs w:val="24"/>
        </w:rPr>
        <w:t xml:space="preserve"> complex</w:t>
      </w:r>
      <w:r w:rsidR="00D20D99" w:rsidRPr="00F64F97">
        <w:rPr>
          <w:rFonts w:eastAsiaTheme="minorEastAsia" w:cstheme="minorHAnsi"/>
          <w:szCs w:val="24"/>
        </w:rPr>
        <w:t>es</w:t>
      </w:r>
      <w:r w:rsidR="00C9308C" w:rsidRPr="00F64F97">
        <w:rPr>
          <w:rFonts w:eastAsiaTheme="minorEastAsia" w:cstheme="minorHAnsi"/>
          <w:szCs w:val="24"/>
        </w:rPr>
        <w:t xml:space="preserve"> that </w:t>
      </w:r>
      <w:r w:rsidR="008D36C4" w:rsidRPr="00F64F97">
        <w:rPr>
          <w:rFonts w:eastAsiaTheme="minorEastAsia" w:cstheme="minorHAnsi"/>
          <w:szCs w:val="24"/>
        </w:rPr>
        <w:t xml:space="preserve">bind </w:t>
      </w:r>
      <w:r w:rsidR="00C9308C" w:rsidRPr="00F64F97">
        <w:rPr>
          <w:rFonts w:eastAsiaTheme="minorEastAsia" w:cstheme="minorHAnsi"/>
          <w:szCs w:val="24"/>
        </w:rPr>
        <w:t>E-box</w:t>
      </w:r>
      <w:r w:rsidR="00D20D99" w:rsidRPr="00F64F97">
        <w:rPr>
          <w:rFonts w:eastAsiaTheme="minorEastAsia" w:cstheme="minorHAnsi"/>
          <w:szCs w:val="24"/>
        </w:rPr>
        <w:t>es</w:t>
      </w:r>
      <w:r w:rsidR="008D36C4" w:rsidRPr="00F64F97">
        <w:rPr>
          <w:rFonts w:eastAsiaTheme="minorEastAsia" w:cstheme="minorHAnsi"/>
          <w:szCs w:val="24"/>
        </w:rPr>
        <w:t xml:space="preserve"> to regulate gene expression</w:t>
      </w:r>
      <w:r w:rsidR="00D20D99" w:rsidRPr="00F64F97">
        <w:rPr>
          <w:rFonts w:eastAsiaTheme="minorEastAsia" w:cstheme="minorHAnsi"/>
          <w:szCs w:val="24"/>
        </w:rPr>
        <w:t>.</w:t>
      </w:r>
      <w:r w:rsidR="00C9308C" w:rsidRPr="00F64F97">
        <w:rPr>
          <w:rFonts w:eastAsiaTheme="minorEastAsia" w:cstheme="minorHAnsi"/>
          <w:szCs w:val="24"/>
        </w:rPr>
        <w:t xml:space="preserve"> BMAL</w:t>
      </w:r>
      <w:r w:rsidR="00C32683">
        <w:rPr>
          <w:rFonts w:eastAsiaTheme="minorEastAsia" w:cstheme="minorHAnsi"/>
          <w:szCs w:val="24"/>
        </w:rPr>
        <w:t>1</w:t>
      </w:r>
      <w:r w:rsidR="00C9308C" w:rsidRPr="00F64F97">
        <w:rPr>
          <w:rFonts w:eastAsiaTheme="minorEastAsia" w:cstheme="minorHAnsi"/>
          <w:szCs w:val="24"/>
        </w:rPr>
        <w:t xml:space="preserve"> in this form may </w:t>
      </w:r>
      <w:r w:rsidR="008D36C4" w:rsidRPr="00F64F97">
        <w:rPr>
          <w:rFonts w:eastAsiaTheme="minorEastAsia" w:cstheme="minorHAnsi"/>
          <w:szCs w:val="24"/>
        </w:rPr>
        <w:t>ac</w:t>
      </w:r>
      <w:r w:rsidR="00C9308C" w:rsidRPr="00F64F97">
        <w:rPr>
          <w:rFonts w:eastAsiaTheme="minorEastAsia" w:cstheme="minorHAnsi"/>
          <w:szCs w:val="24"/>
        </w:rPr>
        <w:t xml:space="preserve">count for </w:t>
      </w:r>
      <w:r w:rsidR="00D20D99" w:rsidRPr="00F64F97">
        <w:rPr>
          <w:rFonts w:eastAsiaTheme="minorEastAsia" w:cstheme="minorHAnsi"/>
          <w:szCs w:val="24"/>
        </w:rPr>
        <w:t xml:space="preserve">only </w:t>
      </w:r>
      <w:r w:rsidR="00C9308C" w:rsidRPr="00F64F97">
        <w:rPr>
          <w:rFonts w:eastAsiaTheme="minorEastAsia" w:cstheme="minorHAnsi"/>
          <w:szCs w:val="24"/>
        </w:rPr>
        <w:t>a fraction of total BMAL</w:t>
      </w:r>
      <w:r w:rsidR="00C32683">
        <w:rPr>
          <w:rFonts w:eastAsiaTheme="minorEastAsia" w:cstheme="minorHAnsi"/>
          <w:szCs w:val="24"/>
        </w:rPr>
        <w:t>1</w:t>
      </w:r>
      <w:r w:rsidR="00C9308C" w:rsidRPr="00F64F97">
        <w:rPr>
          <w:rFonts w:eastAsiaTheme="minorEastAsia" w:cstheme="minorHAnsi"/>
          <w:szCs w:val="24"/>
        </w:rPr>
        <w:t>, if BMAL</w:t>
      </w:r>
      <w:r w:rsidR="00C32683">
        <w:rPr>
          <w:rFonts w:eastAsiaTheme="minorEastAsia" w:cstheme="minorHAnsi"/>
          <w:szCs w:val="24"/>
        </w:rPr>
        <w:t>1</w:t>
      </w:r>
      <w:r w:rsidR="00C9308C" w:rsidRPr="00F64F97">
        <w:rPr>
          <w:rFonts w:eastAsiaTheme="minorEastAsia" w:cstheme="minorHAnsi"/>
          <w:szCs w:val="24"/>
        </w:rPr>
        <w:t>, like PER</w:t>
      </w:r>
      <w:r w:rsidR="00C32683">
        <w:rPr>
          <w:rFonts w:eastAsiaTheme="minorEastAsia" w:cstheme="minorHAnsi"/>
          <w:szCs w:val="24"/>
        </w:rPr>
        <w:t>2</w:t>
      </w:r>
      <w:r w:rsidR="00C9308C" w:rsidRPr="00F64F97">
        <w:rPr>
          <w:rFonts w:eastAsiaTheme="minorEastAsia" w:cstheme="minorHAnsi"/>
          <w:szCs w:val="24"/>
        </w:rPr>
        <w:t xml:space="preserve">, undergoes multi-step post-translational modifications. Indeed, </w:t>
      </w:r>
      <w:r w:rsidR="003F110A" w:rsidRPr="00F64F97">
        <w:rPr>
          <w:rFonts w:eastAsiaTheme="minorEastAsia" w:cstheme="minorHAnsi"/>
          <w:szCs w:val="24"/>
        </w:rPr>
        <w:t xml:space="preserve">both </w:t>
      </w:r>
      <w:r w:rsidR="00C9308C" w:rsidRPr="00F64F97">
        <w:rPr>
          <w:rFonts w:eastAsiaTheme="minorEastAsia" w:cstheme="minorHAnsi"/>
          <w:szCs w:val="24"/>
        </w:rPr>
        <w:t>BMAL</w:t>
      </w:r>
      <w:r w:rsidR="00C32683">
        <w:rPr>
          <w:rFonts w:eastAsiaTheme="minorEastAsia" w:cstheme="minorHAnsi"/>
          <w:szCs w:val="24"/>
        </w:rPr>
        <w:t>1</w:t>
      </w:r>
      <w:r w:rsidR="003F110A" w:rsidRPr="00F64F97">
        <w:rPr>
          <w:rFonts w:eastAsiaTheme="minorEastAsia" w:cstheme="minorHAnsi"/>
          <w:szCs w:val="24"/>
        </w:rPr>
        <w:t xml:space="preserve"> and CLOCK</w:t>
      </w:r>
      <w:r w:rsidR="00C9308C" w:rsidRPr="00F64F97">
        <w:rPr>
          <w:rFonts w:eastAsiaTheme="minorEastAsia" w:cstheme="minorHAnsi"/>
          <w:szCs w:val="24"/>
        </w:rPr>
        <w:t xml:space="preserve"> </w:t>
      </w:r>
      <w:r w:rsidR="00D20D99" w:rsidRPr="00F64F97">
        <w:rPr>
          <w:rFonts w:eastAsiaTheme="minorEastAsia" w:cstheme="minorHAnsi"/>
          <w:szCs w:val="24"/>
        </w:rPr>
        <w:t>are known</w:t>
      </w:r>
      <w:r w:rsidR="00C9308C" w:rsidRPr="00F64F97">
        <w:rPr>
          <w:rFonts w:eastAsiaTheme="minorEastAsia" w:cstheme="minorHAnsi"/>
          <w:szCs w:val="24"/>
        </w:rPr>
        <w:t xml:space="preserve"> to be phosphorylated at multiple sites, which affects </w:t>
      </w:r>
      <w:r w:rsidR="003F110A" w:rsidRPr="00F64F97">
        <w:rPr>
          <w:rFonts w:eastAsiaTheme="minorEastAsia" w:cstheme="minorHAnsi"/>
          <w:szCs w:val="24"/>
        </w:rPr>
        <w:t>their</w:t>
      </w:r>
      <w:r w:rsidR="00C9308C" w:rsidRPr="00F64F97">
        <w:rPr>
          <w:rFonts w:eastAsiaTheme="minorEastAsia" w:cstheme="minorHAnsi"/>
          <w:szCs w:val="24"/>
        </w:rPr>
        <w:t xml:space="preserve"> stability</w:t>
      </w:r>
      <w:r w:rsidR="003F110A" w:rsidRPr="00F64F97">
        <w:rPr>
          <w:rFonts w:eastAsiaTheme="minorEastAsia" w:cstheme="minorHAnsi"/>
          <w:szCs w:val="24"/>
        </w:rPr>
        <w:t>,</w:t>
      </w:r>
      <w:r w:rsidR="00C9308C" w:rsidRPr="00F64F97">
        <w:rPr>
          <w:rFonts w:eastAsiaTheme="minorEastAsia" w:cstheme="minorHAnsi"/>
          <w:szCs w:val="24"/>
        </w:rPr>
        <w:t xml:space="preserve"> nuclear accumulation</w:t>
      </w:r>
      <w:r w:rsidR="003F110A" w:rsidRPr="00F64F97">
        <w:rPr>
          <w:rFonts w:eastAsiaTheme="minorEastAsia" w:cstheme="minorHAnsi"/>
          <w:szCs w:val="24"/>
        </w:rPr>
        <w:t>, and activity of the BMAL</w:t>
      </w:r>
      <w:r w:rsidR="005C3050">
        <w:rPr>
          <w:rFonts w:eastAsiaTheme="minorEastAsia" w:cstheme="minorHAnsi"/>
          <w:szCs w:val="24"/>
        </w:rPr>
        <w:t>1</w:t>
      </w:r>
      <w:r w:rsidR="003F110A" w:rsidRPr="00F64F97">
        <w:rPr>
          <w:rFonts w:eastAsiaTheme="minorEastAsia" w:cstheme="minorHAnsi"/>
          <w:szCs w:val="24"/>
        </w:rPr>
        <w:t xml:space="preserve">:CLOCK complex </w:t>
      </w:r>
      <w:r w:rsidR="003F110A" w:rsidRPr="00F64F97">
        <w:rPr>
          <w:rFonts w:eastAsiaTheme="minorEastAsia" w:cstheme="minorHAnsi"/>
          <w:szCs w:val="24"/>
        </w:rPr>
        <w:fldChar w:fldCharType="begin">
          <w:fldData xml:space="preserve">PEVuZE5vdGU+PENpdGU+PEF1dGhvcj5Zb3NoaXRhbmU8L0F1dGhvcj48WWVhcj4yMDA5PC9ZZWFy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</w:fldData>
        </w:fldChar>
      </w:r>
      <w:r w:rsidR="002677E8" w:rsidRPr="00F64F97">
        <w:rPr>
          <w:rFonts w:eastAsiaTheme="minorEastAsia" w:cstheme="minorHAnsi"/>
          <w:szCs w:val="24"/>
        </w:rPr>
        <w:instrText xml:space="preserve"> ADDIN EN.CITE </w:instrText>
      </w:r>
      <w:r w:rsidR="002677E8" w:rsidRPr="00F64F97">
        <w:rPr>
          <w:rFonts w:eastAsiaTheme="minorEastAsia" w:cstheme="minorHAnsi"/>
          <w:szCs w:val="24"/>
        </w:rPr>
        <w:fldChar w:fldCharType="begin">
          <w:fldData xml:space="preserve">PEVuZE5vdGU+PENpdGU+PEF1dGhvcj5Zb3NoaXRhbmU8L0F1dGhvcj48WWVhcj4yMDA5PC9ZZWFy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</w:fldData>
        </w:fldChar>
      </w:r>
      <w:r w:rsidR="002677E8" w:rsidRPr="00F64F97">
        <w:rPr>
          <w:rFonts w:eastAsiaTheme="minorEastAsia" w:cstheme="minorHAnsi"/>
          <w:szCs w:val="24"/>
        </w:rPr>
        <w:instrText xml:space="preserve"> ADDIN EN.CITE.DATA </w:instrText>
      </w:r>
      <w:r w:rsidR="002677E8" w:rsidRPr="00F64F97">
        <w:rPr>
          <w:rFonts w:eastAsiaTheme="minorEastAsia" w:cstheme="minorHAnsi"/>
          <w:szCs w:val="24"/>
        </w:rPr>
      </w:r>
      <w:r w:rsidR="002677E8" w:rsidRPr="00F64F97">
        <w:rPr>
          <w:rFonts w:eastAsiaTheme="minorEastAsia" w:cstheme="minorHAnsi"/>
          <w:szCs w:val="24"/>
        </w:rPr>
        <w:fldChar w:fldCharType="end"/>
      </w:r>
      <w:r w:rsidR="003F110A" w:rsidRPr="00F64F97">
        <w:rPr>
          <w:rFonts w:eastAsiaTheme="minorEastAsia" w:cstheme="minorHAnsi"/>
          <w:szCs w:val="24"/>
        </w:rPr>
      </w:r>
      <w:r w:rsidR="003F110A" w:rsidRPr="00F64F97">
        <w:rPr>
          <w:rFonts w:eastAsiaTheme="minorEastAsia" w:cstheme="minorHAnsi"/>
          <w:szCs w:val="24"/>
        </w:rPr>
        <w:fldChar w:fldCharType="separate"/>
      </w:r>
      <w:r w:rsidR="002677E8" w:rsidRPr="00F64F97">
        <w:rPr>
          <w:rFonts w:eastAsiaTheme="minorEastAsia" w:cstheme="minorHAnsi"/>
          <w:noProof/>
          <w:szCs w:val="24"/>
        </w:rPr>
        <w:t>(40-42)</w:t>
      </w:r>
      <w:r w:rsidR="003F110A" w:rsidRPr="00F64F97">
        <w:rPr>
          <w:rFonts w:eastAsiaTheme="minorEastAsia" w:cstheme="minorHAnsi"/>
          <w:szCs w:val="24"/>
        </w:rPr>
        <w:fldChar w:fldCharType="end"/>
      </w:r>
      <w:r w:rsidR="00C9308C" w:rsidRPr="00F64F97">
        <w:rPr>
          <w:rFonts w:eastAsiaTheme="minorEastAsia" w:cstheme="minorHAnsi"/>
          <w:szCs w:val="24"/>
        </w:rPr>
        <w:t xml:space="preserve">. </w:t>
      </w:r>
    </w:p>
    <w:p w14:paraId="695919F8" w14:textId="330D0FD0" w:rsidR="00DE541F" w:rsidRPr="00F64F97" w:rsidRDefault="00DE541F" w:rsidP="00626F7A">
      <w:pPr>
        <w:spacing w:after="120"/>
        <w:jc w:val="both"/>
        <w:rPr>
          <w:rFonts w:eastAsiaTheme="minorEastAsia" w:cstheme="minorHAnsi"/>
          <w:szCs w:val="24"/>
        </w:rPr>
      </w:pPr>
      <w:r w:rsidRPr="00F64F97">
        <w:rPr>
          <w:rFonts w:eastAsiaTheme="minorEastAsia" w:cstheme="minorHAnsi"/>
          <w:szCs w:val="24"/>
        </w:rPr>
        <w:t xml:space="preserve">Replacing the linear rate law </w:t>
      </w:r>
      <w:r w:rsidR="00D20D99" w:rsidRPr="00F64F97">
        <w:rPr>
          <w:rFonts w:eastAsiaTheme="minorEastAsia" w:cstheme="minorHAnsi"/>
          <w:szCs w:val="24"/>
        </w:rPr>
        <w:t xml:space="preserve">for nuclear PER degradation </w:t>
      </w:r>
      <w:r w:rsidRPr="00F64F97">
        <w:rPr>
          <w:rFonts w:eastAsiaTheme="minorEastAsia" w:cstheme="minorHAnsi"/>
          <w:szCs w:val="24"/>
        </w:rPr>
        <w:t xml:space="preserve">by a </w:t>
      </w:r>
      <w:proofErr w:type="spellStart"/>
      <w:r w:rsidRPr="00F64F97">
        <w:rPr>
          <w:rFonts w:eastAsiaTheme="minorEastAsia" w:cstheme="minorHAnsi"/>
          <w:szCs w:val="24"/>
        </w:rPr>
        <w:t>Michaelis-Menten</w:t>
      </w:r>
      <w:proofErr w:type="spellEnd"/>
      <w:r w:rsidRPr="00F64F97">
        <w:rPr>
          <w:rFonts w:eastAsiaTheme="minorEastAsia" w:cstheme="minorHAnsi"/>
          <w:szCs w:val="24"/>
        </w:rPr>
        <w:t xml:space="preserve"> rate law causes a dramatic change in the sensitivity of oscillation to the expression levels of </w:t>
      </w:r>
      <w:r w:rsidRPr="007E062E">
        <w:rPr>
          <w:rFonts w:eastAsiaTheme="minorEastAsia" w:cstheme="minorHAnsi"/>
          <w:i/>
          <w:szCs w:val="24"/>
        </w:rPr>
        <w:t>P</w:t>
      </w:r>
      <w:r w:rsidR="007E062E" w:rsidRPr="007E062E">
        <w:rPr>
          <w:rFonts w:eastAsiaTheme="minorEastAsia" w:cstheme="minorHAnsi"/>
          <w:i/>
          <w:szCs w:val="24"/>
        </w:rPr>
        <w:t>er</w:t>
      </w:r>
      <w:r w:rsidR="00C32683" w:rsidRPr="007E062E">
        <w:rPr>
          <w:rFonts w:eastAsiaTheme="minorEastAsia" w:cstheme="minorHAnsi"/>
          <w:i/>
          <w:szCs w:val="24"/>
        </w:rPr>
        <w:t>2</w:t>
      </w:r>
      <w:r w:rsidRPr="00F64F97">
        <w:rPr>
          <w:rFonts w:eastAsiaTheme="minorEastAsia" w:cstheme="minorHAnsi"/>
          <w:szCs w:val="24"/>
        </w:rPr>
        <w:t xml:space="preserve"> and </w:t>
      </w:r>
      <w:r w:rsidRPr="007E062E">
        <w:rPr>
          <w:rFonts w:eastAsiaTheme="minorEastAsia" w:cstheme="minorHAnsi"/>
          <w:i/>
          <w:szCs w:val="24"/>
        </w:rPr>
        <w:t>B</w:t>
      </w:r>
      <w:r w:rsidR="007E062E" w:rsidRPr="007E062E">
        <w:rPr>
          <w:rFonts w:eastAsiaTheme="minorEastAsia" w:cstheme="minorHAnsi"/>
          <w:i/>
          <w:szCs w:val="24"/>
        </w:rPr>
        <w:t>mal</w:t>
      </w:r>
      <w:r w:rsidR="00C32683" w:rsidRPr="007E062E">
        <w:rPr>
          <w:rFonts w:eastAsiaTheme="minorEastAsia" w:cstheme="minorHAnsi"/>
          <w:i/>
          <w:szCs w:val="24"/>
        </w:rPr>
        <w:t>1</w:t>
      </w:r>
      <w:r w:rsidRPr="00F64F97">
        <w:rPr>
          <w:rFonts w:eastAsiaTheme="minorEastAsia" w:cstheme="minorHAnsi"/>
          <w:szCs w:val="24"/>
        </w:rPr>
        <w:t xml:space="preserve"> (</w:t>
      </w:r>
      <w:r w:rsidR="005B7A02">
        <w:rPr>
          <w:rFonts w:eastAsiaTheme="minorEastAsia" w:cstheme="minorHAnsi"/>
          <w:szCs w:val="24"/>
        </w:rPr>
        <w:t xml:space="preserve">compare </w:t>
      </w:r>
      <w:r w:rsidRPr="00F64F97">
        <w:rPr>
          <w:rFonts w:eastAsiaTheme="minorEastAsia" w:cstheme="minorHAnsi"/>
          <w:szCs w:val="24"/>
        </w:rPr>
        <w:t>Figure</w:t>
      </w:r>
      <w:r w:rsidR="005B7A02">
        <w:rPr>
          <w:rFonts w:eastAsiaTheme="minorEastAsia" w:cstheme="minorHAnsi"/>
          <w:szCs w:val="24"/>
        </w:rPr>
        <w:t>s</w:t>
      </w:r>
      <w:r w:rsidRPr="00F64F97">
        <w:rPr>
          <w:rFonts w:eastAsiaTheme="minorEastAsia" w:cstheme="minorHAnsi"/>
          <w:szCs w:val="24"/>
        </w:rPr>
        <w:t xml:space="preserve"> 4</w:t>
      </w:r>
      <w:r w:rsidR="00B40118">
        <w:rPr>
          <w:rFonts w:eastAsiaTheme="minorEastAsia" w:cstheme="minorHAnsi"/>
          <w:szCs w:val="24"/>
        </w:rPr>
        <w:t>a</w:t>
      </w:r>
      <w:r w:rsidR="005B7A02">
        <w:rPr>
          <w:rFonts w:eastAsiaTheme="minorEastAsia" w:cstheme="minorHAnsi"/>
          <w:szCs w:val="24"/>
        </w:rPr>
        <w:t xml:space="preserve"> and 5</w:t>
      </w:r>
      <w:r w:rsidR="007E062E">
        <w:rPr>
          <w:rFonts w:eastAsiaTheme="minorEastAsia" w:cstheme="minorHAnsi"/>
          <w:szCs w:val="24"/>
        </w:rPr>
        <w:t>a</w:t>
      </w:r>
      <w:r w:rsidRPr="00F64F97">
        <w:rPr>
          <w:rFonts w:eastAsiaTheme="minorEastAsia" w:cstheme="minorHAnsi"/>
          <w:szCs w:val="24"/>
        </w:rPr>
        <w:t>). Models with linear PER degradation</w:t>
      </w:r>
      <w:r w:rsidR="00634D59">
        <w:rPr>
          <w:rFonts w:eastAsiaTheme="minorEastAsia" w:cstheme="minorHAnsi"/>
          <w:szCs w:val="24"/>
        </w:rPr>
        <w:t>, e.g., SNF(0L8),</w:t>
      </w:r>
      <w:r w:rsidRPr="00F64F97">
        <w:rPr>
          <w:rFonts w:eastAsiaTheme="minorEastAsia" w:cstheme="minorHAnsi"/>
          <w:szCs w:val="24"/>
        </w:rPr>
        <w:t xml:space="preserve"> predict </w:t>
      </w:r>
      <w:r w:rsidR="00FA24A3" w:rsidRPr="00F64F97">
        <w:rPr>
          <w:rFonts w:eastAsiaTheme="minorEastAsia" w:cstheme="minorHAnsi"/>
          <w:szCs w:val="24"/>
        </w:rPr>
        <w:t>that oscillations are possible over a</w:t>
      </w:r>
      <w:r w:rsidR="007E062E">
        <w:rPr>
          <w:rFonts w:eastAsiaTheme="minorEastAsia" w:cstheme="minorHAnsi"/>
          <w:szCs w:val="24"/>
        </w:rPr>
        <w:t>n ever</w:t>
      </w:r>
      <w:r w:rsidR="00D25140" w:rsidRPr="00F64F97">
        <w:rPr>
          <w:rFonts w:eastAsiaTheme="minorEastAsia" w:cstheme="minorHAnsi"/>
          <w:szCs w:val="24"/>
        </w:rPr>
        <w:t xml:space="preserve"> broad</w:t>
      </w:r>
      <w:r w:rsidR="007E062E">
        <w:rPr>
          <w:rFonts w:eastAsiaTheme="minorEastAsia" w:cstheme="minorHAnsi"/>
          <w:szCs w:val="24"/>
        </w:rPr>
        <w:t>ening</w:t>
      </w:r>
      <w:r w:rsidR="00D25140" w:rsidRPr="00F64F97">
        <w:rPr>
          <w:rFonts w:eastAsiaTheme="minorEastAsia" w:cstheme="minorHAnsi"/>
          <w:szCs w:val="24"/>
        </w:rPr>
        <w:t xml:space="preserve"> range of</w:t>
      </w:r>
      <w:r w:rsidRPr="00F64F97">
        <w:rPr>
          <w:rFonts w:eastAsiaTheme="minorEastAsia" w:cstheme="minorHAnsi"/>
          <w:szCs w:val="24"/>
        </w:rPr>
        <w:t xml:space="preserve"> </w:t>
      </w:r>
      <w:r w:rsidR="00D25140" w:rsidRPr="00F64F97">
        <w:rPr>
          <w:rFonts w:eastAsiaTheme="minorEastAsia" w:cstheme="minorHAnsi"/>
          <w:szCs w:val="24"/>
        </w:rPr>
        <w:t>rates of</w:t>
      </w:r>
      <w:r w:rsidRPr="00F64F97">
        <w:rPr>
          <w:rFonts w:eastAsiaTheme="minorEastAsia" w:cstheme="minorHAnsi"/>
          <w:szCs w:val="24"/>
        </w:rPr>
        <w:t xml:space="preserve"> </w:t>
      </w:r>
      <w:r w:rsidR="007E062E" w:rsidRPr="007E062E">
        <w:rPr>
          <w:rFonts w:eastAsiaTheme="minorEastAsia" w:cstheme="minorHAnsi"/>
          <w:i/>
          <w:szCs w:val="24"/>
        </w:rPr>
        <w:t>Per2</w:t>
      </w:r>
      <w:r w:rsidR="007E062E" w:rsidRPr="00F64F97">
        <w:rPr>
          <w:rFonts w:eastAsiaTheme="minorEastAsia" w:cstheme="minorHAnsi"/>
          <w:szCs w:val="24"/>
        </w:rPr>
        <w:t xml:space="preserve"> and </w:t>
      </w:r>
      <w:r w:rsidR="007E062E" w:rsidRPr="007E062E">
        <w:rPr>
          <w:rFonts w:eastAsiaTheme="minorEastAsia" w:cstheme="minorHAnsi"/>
          <w:i/>
          <w:szCs w:val="24"/>
        </w:rPr>
        <w:t>Bmal1</w:t>
      </w:r>
      <w:r w:rsidR="007E062E" w:rsidRPr="00F64F97">
        <w:rPr>
          <w:rFonts w:eastAsiaTheme="minorEastAsia" w:cstheme="minorHAnsi"/>
          <w:szCs w:val="24"/>
        </w:rPr>
        <w:t xml:space="preserve"> </w:t>
      </w:r>
      <w:r w:rsidRPr="00F64F97">
        <w:rPr>
          <w:rFonts w:eastAsiaTheme="minorEastAsia" w:cstheme="minorHAnsi"/>
          <w:szCs w:val="24"/>
        </w:rPr>
        <w:t>expression</w:t>
      </w:r>
      <w:r w:rsidR="005B7A02">
        <w:rPr>
          <w:rFonts w:eastAsiaTheme="minorEastAsia" w:cstheme="minorHAnsi"/>
          <w:szCs w:val="24"/>
        </w:rPr>
        <w:t xml:space="preserve">; e.g., </w:t>
      </w:r>
      <m:oMath>
        <m:r>
          <w:rPr>
            <w:rFonts w:ascii="Cambria Math" w:eastAsiaTheme="minorEastAsia" w:hAnsi="Cambria Math" w:cstheme="minorHAnsi"/>
            <w:szCs w:val="24"/>
          </w:rPr>
          <m:t>1.8&lt;</m:t>
        </m:r>
        <m:f>
          <m:fPr>
            <m:ctrlPr>
              <w:rPr>
                <w:rFonts w:ascii="Cambria Math" w:eastAsiaTheme="minorEastAsia" w:hAnsi="Cambria Math" w:cstheme="minorHAnsi"/>
                <w:i/>
                <w:szCs w:val="24"/>
              </w:rPr>
            </m:ctrlPr>
          </m:fPr>
          <m:num>
            <m:r>
              <w:rPr>
                <w:rFonts w:ascii="Cambria Math" w:eastAsiaTheme="minorEastAsia" w:hAnsi="Cambria Math" w:cstheme="minorHAnsi"/>
                <w:szCs w:val="24"/>
              </w:rPr>
              <m:t>α-50</m:t>
            </m:r>
          </m:num>
          <m:den>
            <m:sSub>
              <m:sSubPr>
                <m:ctrlPr>
                  <w:rPr>
                    <w:rFonts w:ascii="Cambria Math" w:eastAsiaTheme="minorEastAsia" w:hAnsi="Cambria Math" w:cstheme="minorHAnsi"/>
                    <w:i/>
                    <w:szCs w:val="24"/>
                  </w:rPr>
                </m:ctrlPr>
              </m:sSubPr>
              <m:e>
                <m:r>
                  <w:rPr>
                    <w:rFonts w:ascii="Cambria Math" w:eastAsiaTheme="minorEastAsia" w:hAnsi="Cambria Math" w:cstheme="minorHAnsi"/>
                    <w:szCs w:val="24"/>
                  </w:rPr>
                  <m:t>A</m:t>
                </m:r>
              </m:e>
              <m:sub>
                <m:r>
                  <m:rPr>
                    <m:nor/>
                  </m:rPr>
                  <w:rPr>
                    <w:rFonts w:ascii="Cambria Math" w:eastAsiaTheme="minorEastAsia" w:hAnsi="Cambria Math" w:cstheme="minorHAnsi"/>
                    <w:szCs w:val="24"/>
                  </w:rPr>
                  <m:t>T</m:t>
                </m:r>
              </m:sub>
            </m:sSub>
            <m:r>
              <w:rPr>
                <w:rFonts w:ascii="Cambria Math" w:eastAsiaTheme="minorEastAsia" w:hAnsi="Cambria Math" w:cstheme="minorHAnsi"/>
                <w:szCs w:val="24"/>
              </w:rPr>
              <m:t>-10</m:t>
            </m:r>
          </m:den>
        </m:f>
        <m:r>
          <w:rPr>
            <w:rFonts w:ascii="Cambria Math" w:eastAsiaTheme="minorEastAsia" w:hAnsi="Cambria Math" w:cstheme="minorHAnsi"/>
            <w:szCs w:val="24"/>
          </w:rPr>
          <m:t>&lt;75</m:t>
        </m:r>
      </m:oMath>
      <w:r w:rsidR="00FA24A3" w:rsidRPr="00F64F97">
        <w:rPr>
          <w:rFonts w:eastAsiaTheme="minorEastAsia" w:cstheme="minorHAnsi"/>
          <w:szCs w:val="24"/>
        </w:rPr>
        <w:t xml:space="preserve"> (approximately)</w:t>
      </w:r>
      <w:r w:rsidR="008B0ACE">
        <w:rPr>
          <w:rFonts w:eastAsiaTheme="minorEastAsia" w:cstheme="minorHAnsi"/>
          <w:szCs w:val="24"/>
        </w:rPr>
        <w:t xml:space="preserve"> in Figure 4a</w:t>
      </w:r>
      <w:r w:rsidR="00FA24A3" w:rsidRPr="00F64F97">
        <w:rPr>
          <w:rFonts w:eastAsiaTheme="minorEastAsia" w:cstheme="minorHAnsi"/>
          <w:szCs w:val="24"/>
        </w:rPr>
        <w:t xml:space="preserve">. </w:t>
      </w:r>
      <w:r w:rsidR="007E062E">
        <w:rPr>
          <w:rFonts w:eastAsiaTheme="minorEastAsia" w:cstheme="minorHAnsi"/>
          <w:szCs w:val="24"/>
        </w:rPr>
        <w:t>For a comparable model</w:t>
      </w:r>
      <w:r w:rsidRPr="00F64F97">
        <w:rPr>
          <w:rFonts w:eastAsiaTheme="minorEastAsia" w:cstheme="minorHAnsi"/>
          <w:szCs w:val="24"/>
        </w:rPr>
        <w:t xml:space="preserve"> with </w:t>
      </w:r>
      <w:proofErr w:type="spellStart"/>
      <w:r w:rsidRPr="00F64F97">
        <w:rPr>
          <w:rFonts w:eastAsiaTheme="minorEastAsia" w:cstheme="minorHAnsi"/>
          <w:szCs w:val="24"/>
        </w:rPr>
        <w:t>Michaelis-Menten</w:t>
      </w:r>
      <w:proofErr w:type="spellEnd"/>
      <w:r w:rsidRPr="00F64F97">
        <w:rPr>
          <w:rFonts w:eastAsiaTheme="minorEastAsia" w:cstheme="minorHAnsi"/>
          <w:szCs w:val="24"/>
        </w:rPr>
        <w:t xml:space="preserve"> degradation</w:t>
      </w:r>
      <w:r w:rsidR="007E062E">
        <w:rPr>
          <w:rFonts w:eastAsiaTheme="minorEastAsia" w:cstheme="minorHAnsi"/>
          <w:szCs w:val="24"/>
        </w:rPr>
        <w:t>, SNF(0M8),</w:t>
      </w:r>
      <w:r w:rsidRPr="00F64F97">
        <w:rPr>
          <w:rFonts w:eastAsiaTheme="minorEastAsia" w:cstheme="minorHAnsi"/>
          <w:szCs w:val="24"/>
        </w:rPr>
        <w:t xml:space="preserve"> </w:t>
      </w:r>
      <w:r w:rsidR="007E062E">
        <w:rPr>
          <w:rFonts w:eastAsiaTheme="minorEastAsia" w:cstheme="minorHAnsi"/>
          <w:szCs w:val="24"/>
        </w:rPr>
        <w:t xml:space="preserve">the oscillatory domain is bounded by maximal rates of expression: </w:t>
      </w:r>
      <w:r w:rsidR="007E062E" w:rsidRPr="007E062E">
        <w:rPr>
          <w:rFonts w:ascii="Cambria" w:eastAsiaTheme="minorEastAsia" w:hAnsi="Cambria" w:cstheme="minorHAnsi"/>
          <w:i/>
          <w:szCs w:val="24"/>
        </w:rPr>
        <w:t>α</w:t>
      </w:r>
      <w:r w:rsidR="007E062E">
        <w:rPr>
          <w:rFonts w:eastAsiaTheme="minorEastAsia" w:cstheme="minorHAnsi"/>
          <w:szCs w:val="24"/>
        </w:rPr>
        <w:t xml:space="preserve"> &lt; 45 and </w:t>
      </w:r>
      <w:r w:rsidR="007E062E" w:rsidRPr="007E062E">
        <w:rPr>
          <w:rFonts w:ascii="Cambria" w:eastAsiaTheme="minorEastAsia" w:hAnsi="Cambria" w:cstheme="minorHAnsi"/>
          <w:i/>
          <w:szCs w:val="24"/>
        </w:rPr>
        <w:t>A</w:t>
      </w:r>
      <w:r w:rsidR="007E062E" w:rsidRPr="007E062E">
        <w:rPr>
          <w:rFonts w:ascii="Cambria" w:eastAsiaTheme="minorEastAsia" w:hAnsi="Cambria" w:cstheme="minorHAnsi"/>
          <w:szCs w:val="24"/>
          <w:vertAlign w:val="subscript"/>
        </w:rPr>
        <w:t>T</w:t>
      </w:r>
      <w:r w:rsidR="007E062E">
        <w:rPr>
          <w:rFonts w:eastAsiaTheme="minorEastAsia" w:cstheme="minorHAnsi"/>
          <w:szCs w:val="24"/>
        </w:rPr>
        <w:t xml:space="preserve"> &lt; 45 in Figure 5a.</w:t>
      </w:r>
      <w:r w:rsidR="00FA24A3" w:rsidRPr="00F64F97">
        <w:rPr>
          <w:rFonts w:eastAsiaTheme="minorEastAsia" w:cstheme="minorHAnsi"/>
          <w:szCs w:val="24"/>
        </w:rPr>
        <w:t xml:space="preserve"> </w:t>
      </w:r>
      <w:r w:rsidRPr="00F64F97">
        <w:rPr>
          <w:rFonts w:eastAsiaTheme="minorEastAsia" w:cstheme="minorHAnsi"/>
          <w:szCs w:val="24"/>
        </w:rPr>
        <w:t xml:space="preserve">These contrasting results provide </w:t>
      </w:r>
      <w:r w:rsidR="00D20D99" w:rsidRPr="00F64F97">
        <w:rPr>
          <w:rFonts w:eastAsiaTheme="minorEastAsia" w:cstheme="minorHAnsi"/>
          <w:szCs w:val="24"/>
        </w:rPr>
        <w:t xml:space="preserve">a </w:t>
      </w:r>
      <w:r w:rsidRPr="00F64F97">
        <w:rPr>
          <w:rFonts w:eastAsiaTheme="minorEastAsia" w:cstheme="minorHAnsi"/>
          <w:szCs w:val="24"/>
        </w:rPr>
        <w:t xml:space="preserve">testable prediction for future experimental exploration. </w:t>
      </w:r>
      <w:r w:rsidR="00FA24A3" w:rsidRPr="00F64F97">
        <w:rPr>
          <w:rFonts w:eastAsiaTheme="minorEastAsia" w:cstheme="minorHAnsi"/>
          <w:szCs w:val="24"/>
        </w:rPr>
        <w:t>By</w:t>
      </w:r>
      <w:r w:rsidRPr="00F64F97">
        <w:rPr>
          <w:rFonts w:eastAsiaTheme="minorEastAsia" w:cstheme="minorHAnsi"/>
          <w:szCs w:val="24"/>
        </w:rPr>
        <w:t xml:space="preserve"> overexpress</w:t>
      </w:r>
      <w:r w:rsidR="00FA24A3" w:rsidRPr="00F64F97">
        <w:rPr>
          <w:rFonts w:eastAsiaTheme="minorEastAsia" w:cstheme="minorHAnsi"/>
          <w:szCs w:val="24"/>
        </w:rPr>
        <w:t>ing</w:t>
      </w:r>
      <w:r w:rsidRPr="00F64F97">
        <w:rPr>
          <w:rFonts w:eastAsiaTheme="minorEastAsia" w:cstheme="minorHAnsi"/>
          <w:szCs w:val="24"/>
        </w:rPr>
        <w:t xml:space="preserve"> </w:t>
      </w:r>
      <w:r w:rsidRPr="00F64F97">
        <w:rPr>
          <w:rFonts w:eastAsiaTheme="minorEastAsia" w:cstheme="minorHAnsi"/>
          <w:i/>
          <w:szCs w:val="24"/>
        </w:rPr>
        <w:t>P</w:t>
      </w:r>
      <w:r w:rsidR="007E062E">
        <w:rPr>
          <w:rFonts w:eastAsiaTheme="minorEastAsia" w:cstheme="minorHAnsi"/>
          <w:i/>
          <w:szCs w:val="24"/>
        </w:rPr>
        <w:t>er</w:t>
      </w:r>
      <w:r w:rsidRPr="00F64F97">
        <w:rPr>
          <w:rFonts w:eastAsiaTheme="minorEastAsia" w:cstheme="minorHAnsi"/>
          <w:i/>
          <w:szCs w:val="24"/>
        </w:rPr>
        <w:t>/C</w:t>
      </w:r>
      <w:r w:rsidR="007E062E">
        <w:rPr>
          <w:rFonts w:eastAsiaTheme="minorEastAsia" w:cstheme="minorHAnsi"/>
          <w:i/>
          <w:szCs w:val="24"/>
        </w:rPr>
        <w:t>ry</w:t>
      </w:r>
      <w:r w:rsidRPr="00F64F97">
        <w:rPr>
          <w:rFonts w:eastAsiaTheme="minorEastAsia" w:cstheme="minorHAnsi"/>
          <w:szCs w:val="24"/>
        </w:rPr>
        <w:t xml:space="preserve"> </w:t>
      </w:r>
      <w:r w:rsidR="00FA24A3" w:rsidRPr="00F64F97">
        <w:rPr>
          <w:rFonts w:eastAsiaTheme="minorEastAsia" w:cstheme="minorHAnsi"/>
          <w:szCs w:val="24"/>
        </w:rPr>
        <w:t xml:space="preserve">genes </w:t>
      </w:r>
      <w:r w:rsidRPr="00F64F97">
        <w:rPr>
          <w:rFonts w:eastAsiaTheme="minorEastAsia" w:cstheme="minorHAnsi"/>
          <w:szCs w:val="24"/>
        </w:rPr>
        <w:t xml:space="preserve">and/or </w:t>
      </w:r>
      <w:r w:rsidRPr="00F64F97">
        <w:rPr>
          <w:rFonts w:eastAsiaTheme="minorEastAsia" w:cstheme="minorHAnsi"/>
          <w:i/>
          <w:szCs w:val="24"/>
        </w:rPr>
        <w:t>B</w:t>
      </w:r>
      <w:r w:rsidR="007E062E">
        <w:rPr>
          <w:rFonts w:eastAsiaTheme="minorEastAsia" w:cstheme="minorHAnsi"/>
          <w:i/>
          <w:szCs w:val="24"/>
        </w:rPr>
        <w:t>mal1</w:t>
      </w:r>
      <w:r w:rsidRPr="00F64F97">
        <w:rPr>
          <w:rFonts w:eastAsiaTheme="minorEastAsia" w:cstheme="minorHAnsi"/>
          <w:i/>
          <w:szCs w:val="24"/>
        </w:rPr>
        <w:t>/C</w:t>
      </w:r>
      <w:r w:rsidR="007E062E">
        <w:rPr>
          <w:rFonts w:eastAsiaTheme="minorEastAsia" w:cstheme="minorHAnsi"/>
          <w:i/>
          <w:szCs w:val="24"/>
        </w:rPr>
        <w:t>lock</w:t>
      </w:r>
      <w:r w:rsidRPr="00F64F97">
        <w:rPr>
          <w:rFonts w:eastAsiaTheme="minorEastAsia" w:cstheme="minorHAnsi"/>
          <w:szCs w:val="24"/>
        </w:rPr>
        <w:t xml:space="preserve"> </w:t>
      </w:r>
      <w:r w:rsidR="00FA24A3" w:rsidRPr="00F64F97">
        <w:rPr>
          <w:rFonts w:eastAsiaTheme="minorEastAsia" w:cstheme="minorHAnsi"/>
          <w:szCs w:val="24"/>
        </w:rPr>
        <w:t>genes under control of their normal (regulated) promoters</w:t>
      </w:r>
      <w:r w:rsidR="0061723D" w:rsidRPr="00F64F97">
        <w:rPr>
          <w:rFonts w:eastAsiaTheme="minorEastAsia" w:cstheme="minorHAnsi"/>
          <w:szCs w:val="24"/>
        </w:rPr>
        <w:t xml:space="preserve"> (i.e., by manipulating </w:t>
      </w:r>
      <w:r w:rsidR="007E062E">
        <w:rPr>
          <w:rFonts w:eastAsiaTheme="minorEastAsia" w:cstheme="minorHAnsi"/>
          <w:i/>
          <w:szCs w:val="24"/>
        </w:rPr>
        <w:t>α</w:t>
      </w:r>
      <w:r w:rsidR="0061723D" w:rsidRPr="00F64F97">
        <w:rPr>
          <w:rFonts w:eastAsiaTheme="minorEastAsia" w:cstheme="minorHAnsi"/>
          <w:szCs w:val="24"/>
        </w:rPr>
        <w:t xml:space="preserve"> and </w:t>
      </w:r>
      <w:r w:rsidR="007E062E" w:rsidRPr="007E062E">
        <w:rPr>
          <w:rFonts w:ascii="Cambria" w:eastAsiaTheme="minorEastAsia" w:hAnsi="Cambria" w:cstheme="minorHAnsi"/>
          <w:i/>
          <w:szCs w:val="24"/>
        </w:rPr>
        <w:t>A</w:t>
      </w:r>
      <w:r w:rsidR="007E062E" w:rsidRPr="007E062E">
        <w:rPr>
          <w:rFonts w:ascii="Cambria" w:eastAsiaTheme="minorEastAsia" w:hAnsi="Cambria" w:cstheme="minorHAnsi"/>
          <w:szCs w:val="24"/>
          <w:vertAlign w:val="subscript"/>
        </w:rPr>
        <w:t>T</w:t>
      </w:r>
      <w:r w:rsidR="0061723D" w:rsidRPr="00F64F97">
        <w:rPr>
          <w:rFonts w:eastAsiaTheme="minorEastAsia" w:cstheme="minorHAnsi"/>
          <w:szCs w:val="24"/>
        </w:rPr>
        <w:t>),</w:t>
      </w:r>
      <w:r w:rsidR="00FA24A3" w:rsidRPr="00F64F97">
        <w:rPr>
          <w:rFonts w:eastAsiaTheme="minorEastAsia" w:cstheme="minorHAnsi"/>
          <w:szCs w:val="24"/>
        </w:rPr>
        <w:t xml:space="preserve"> </w:t>
      </w:r>
      <w:r w:rsidR="0061723D" w:rsidRPr="00F64F97">
        <w:rPr>
          <w:rFonts w:eastAsiaTheme="minorEastAsia" w:cstheme="minorHAnsi"/>
          <w:szCs w:val="24"/>
        </w:rPr>
        <w:t>one could test</w:t>
      </w:r>
      <w:r w:rsidRPr="00F64F97">
        <w:rPr>
          <w:rFonts w:eastAsiaTheme="minorEastAsia" w:cstheme="minorHAnsi"/>
          <w:szCs w:val="24"/>
        </w:rPr>
        <w:t xml:space="preserve"> whether nuclear PER degradation operates in a saturated (</w:t>
      </w:r>
      <w:proofErr w:type="spellStart"/>
      <w:r w:rsidRPr="00F64F97">
        <w:rPr>
          <w:rFonts w:eastAsiaTheme="minorEastAsia" w:cstheme="minorHAnsi"/>
          <w:szCs w:val="24"/>
        </w:rPr>
        <w:t>Michaelis-Menten</w:t>
      </w:r>
      <w:proofErr w:type="spellEnd"/>
      <w:r w:rsidRPr="00F64F97">
        <w:rPr>
          <w:rFonts w:eastAsiaTheme="minorEastAsia" w:cstheme="minorHAnsi"/>
          <w:szCs w:val="24"/>
        </w:rPr>
        <w:t>) or unsaturated (linear) manner</w:t>
      </w:r>
      <w:r w:rsidR="007F5478" w:rsidRPr="00F64F97">
        <w:rPr>
          <w:rFonts w:eastAsiaTheme="minorEastAsia" w:cstheme="minorHAnsi"/>
          <w:szCs w:val="24"/>
        </w:rPr>
        <w:t xml:space="preserve">, which would be difficult to measure directly </w:t>
      </w:r>
      <w:r w:rsidR="007F5478" w:rsidRPr="00F64F97">
        <w:rPr>
          <w:rFonts w:eastAsiaTheme="minorEastAsia" w:cstheme="minorHAnsi"/>
          <w:i/>
          <w:szCs w:val="24"/>
        </w:rPr>
        <w:t>in vivo</w:t>
      </w:r>
      <w:r w:rsidRPr="00F64F97">
        <w:rPr>
          <w:rFonts w:eastAsiaTheme="minorEastAsia" w:cstheme="minorHAnsi"/>
          <w:szCs w:val="24"/>
        </w:rPr>
        <w:t>.</w:t>
      </w:r>
      <w:r w:rsidR="0061723D" w:rsidRPr="00F64F97">
        <w:rPr>
          <w:rFonts w:eastAsiaTheme="minorEastAsia" w:cstheme="minorHAnsi"/>
          <w:szCs w:val="24"/>
        </w:rPr>
        <w:t xml:space="preserve"> In the same experiment, by measuring the dependence of oscillation period on </w:t>
      </w:r>
      <w:r w:rsidR="007E062E">
        <w:rPr>
          <w:rFonts w:eastAsiaTheme="minorEastAsia" w:cstheme="minorHAnsi"/>
          <w:i/>
          <w:szCs w:val="24"/>
        </w:rPr>
        <w:t>α</w:t>
      </w:r>
      <w:r w:rsidR="007E062E" w:rsidRPr="00F64F97">
        <w:rPr>
          <w:rFonts w:eastAsiaTheme="minorEastAsia" w:cstheme="minorHAnsi"/>
          <w:szCs w:val="24"/>
        </w:rPr>
        <w:t xml:space="preserve"> and </w:t>
      </w:r>
      <w:r w:rsidR="007E062E" w:rsidRPr="007E062E">
        <w:rPr>
          <w:rFonts w:ascii="Cambria" w:eastAsiaTheme="minorEastAsia" w:hAnsi="Cambria" w:cstheme="minorHAnsi"/>
          <w:i/>
          <w:szCs w:val="24"/>
        </w:rPr>
        <w:t>A</w:t>
      </w:r>
      <w:r w:rsidR="007E062E" w:rsidRPr="007E062E">
        <w:rPr>
          <w:rFonts w:ascii="Cambria" w:eastAsiaTheme="minorEastAsia" w:hAnsi="Cambria" w:cstheme="minorHAnsi"/>
          <w:szCs w:val="24"/>
          <w:vertAlign w:val="subscript"/>
        </w:rPr>
        <w:t>T</w:t>
      </w:r>
      <w:r w:rsidR="007E062E">
        <w:rPr>
          <w:rFonts w:eastAsiaTheme="minorEastAsia" w:cstheme="minorHAnsi"/>
          <w:szCs w:val="24"/>
        </w:rPr>
        <w:t xml:space="preserve"> (i.e., on fold-change</w:t>
      </w:r>
      <w:r w:rsidR="008430DD">
        <w:rPr>
          <w:rFonts w:eastAsiaTheme="minorEastAsia" w:cstheme="minorHAnsi"/>
          <w:szCs w:val="24"/>
        </w:rPr>
        <w:t>s</w:t>
      </w:r>
      <w:r w:rsidR="007E062E">
        <w:rPr>
          <w:rFonts w:eastAsiaTheme="minorEastAsia" w:cstheme="minorHAnsi"/>
          <w:szCs w:val="24"/>
        </w:rPr>
        <w:t xml:space="preserve"> in expression of </w:t>
      </w:r>
      <w:r w:rsidR="007E062E" w:rsidRPr="008430DD">
        <w:rPr>
          <w:rFonts w:eastAsiaTheme="minorEastAsia" w:cstheme="minorHAnsi"/>
          <w:i/>
          <w:szCs w:val="24"/>
        </w:rPr>
        <w:t>Per</w:t>
      </w:r>
      <w:r w:rsidR="008430DD">
        <w:rPr>
          <w:rFonts w:eastAsiaTheme="minorEastAsia" w:cstheme="minorHAnsi"/>
          <w:szCs w:val="24"/>
        </w:rPr>
        <w:t>/</w:t>
      </w:r>
      <w:r w:rsidR="008430DD" w:rsidRPr="008430DD">
        <w:rPr>
          <w:rFonts w:eastAsiaTheme="minorEastAsia" w:cstheme="minorHAnsi"/>
          <w:i/>
          <w:szCs w:val="24"/>
        </w:rPr>
        <w:t xml:space="preserve">Cry </w:t>
      </w:r>
      <w:r w:rsidR="008430DD">
        <w:rPr>
          <w:rFonts w:eastAsiaTheme="minorEastAsia" w:cstheme="minorHAnsi"/>
          <w:szCs w:val="24"/>
        </w:rPr>
        <w:t xml:space="preserve">and </w:t>
      </w:r>
      <w:r w:rsidR="008430DD" w:rsidRPr="008430DD">
        <w:rPr>
          <w:rFonts w:eastAsiaTheme="minorEastAsia" w:cstheme="minorHAnsi"/>
          <w:i/>
          <w:szCs w:val="24"/>
        </w:rPr>
        <w:t>Bmal1</w:t>
      </w:r>
      <w:r w:rsidR="008430DD">
        <w:rPr>
          <w:rFonts w:eastAsiaTheme="minorEastAsia" w:cstheme="minorHAnsi"/>
          <w:szCs w:val="24"/>
        </w:rPr>
        <w:t>/</w:t>
      </w:r>
      <w:r w:rsidR="008430DD" w:rsidRPr="008430DD">
        <w:rPr>
          <w:rFonts w:eastAsiaTheme="minorEastAsia" w:cstheme="minorHAnsi"/>
          <w:i/>
          <w:szCs w:val="24"/>
        </w:rPr>
        <w:t>Clock</w:t>
      </w:r>
      <w:r w:rsidR="008430DD">
        <w:rPr>
          <w:rFonts w:eastAsiaTheme="minorEastAsia" w:cstheme="minorHAnsi"/>
          <w:szCs w:val="24"/>
        </w:rPr>
        <w:t>)</w:t>
      </w:r>
      <w:r w:rsidR="007E062E" w:rsidRPr="00F64F97">
        <w:rPr>
          <w:rFonts w:eastAsiaTheme="minorEastAsia" w:cstheme="minorHAnsi"/>
          <w:szCs w:val="24"/>
        </w:rPr>
        <w:t xml:space="preserve">, </w:t>
      </w:r>
      <w:commentRangeStart w:id="44"/>
      <w:r w:rsidR="0061723D" w:rsidRPr="00F64F97">
        <w:rPr>
          <w:rFonts w:eastAsiaTheme="minorEastAsia" w:cstheme="minorHAnsi"/>
          <w:szCs w:val="24"/>
        </w:rPr>
        <w:t xml:space="preserve">one could test a second robust prediction of our models (Figure </w:t>
      </w:r>
      <w:r w:rsidR="008430DD">
        <w:rPr>
          <w:rFonts w:eastAsiaTheme="minorEastAsia" w:cstheme="minorHAnsi"/>
          <w:szCs w:val="24"/>
        </w:rPr>
        <w:t>??</w:t>
      </w:r>
      <w:r w:rsidR="0061723D" w:rsidRPr="00F64F97">
        <w:rPr>
          <w:rFonts w:eastAsiaTheme="minorEastAsia" w:cstheme="minorHAnsi"/>
          <w:szCs w:val="24"/>
        </w:rPr>
        <w:t xml:space="preserve">) that period length is much more sensitive to </w:t>
      </w:r>
      <w:r w:rsidR="008430DD">
        <w:rPr>
          <w:rFonts w:eastAsiaTheme="minorEastAsia" w:cstheme="minorHAnsi"/>
          <w:i/>
          <w:szCs w:val="24"/>
        </w:rPr>
        <w:t>α</w:t>
      </w:r>
      <w:r w:rsidR="008430DD" w:rsidRPr="00F64F97">
        <w:rPr>
          <w:rFonts w:eastAsiaTheme="minorEastAsia" w:cstheme="minorHAnsi"/>
          <w:szCs w:val="24"/>
        </w:rPr>
        <w:t xml:space="preserve"> </w:t>
      </w:r>
      <w:r w:rsidR="008430DD">
        <w:rPr>
          <w:rFonts w:eastAsiaTheme="minorEastAsia" w:cstheme="minorHAnsi"/>
          <w:szCs w:val="24"/>
        </w:rPr>
        <w:t>than to</w:t>
      </w:r>
      <w:r w:rsidR="008430DD" w:rsidRPr="00F64F97">
        <w:rPr>
          <w:rFonts w:eastAsiaTheme="minorEastAsia" w:cstheme="minorHAnsi"/>
          <w:szCs w:val="24"/>
        </w:rPr>
        <w:t xml:space="preserve"> </w:t>
      </w:r>
      <w:r w:rsidR="008430DD" w:rsidRPr="007E062E">
        <w:rPr>
          <w:rFonts w:ascii="Cambria" w:eastAsiaTheme="minorEastAsia" w:hAnsi="Cambria" w:cstheme="minorHAnsi"/>
          <w:i/>
          <w:szCs w:val="24"/>
        </w:rPr>
        <w:t>A</w:t>
      </w:r>
      <w:r w:rsidR="008430DD" w:rsidRPr="007E062E">
        <w:rPr>
          <w:rFonts w:ascii="Cambria" w:eastAsiaTheme="minorEastAsia" w:hAnsi="Cambria" w:cstheme="minorHAnsi"/>
          <w:szCs w:val="24"/>
          <w:vertAlign w:val="subscript"/>
        </w:rPr>
        <w:t>T</w:t>
      </w:r>
      <w:r w:rsidR="0061723D" w:rsidRPr="00F64F97">
        <w:rPr>
          <w:rFonts w:eastAsiaTheme="minorEastAsia" w:cstheme="minorHAnsi"/>
          <w:szCs w:val="24"/>
        </w:rPr>
        <w:t>.</w:t>
      </w:r>
      <w:commentRangeEnd w:id="44"/>
      <w:r w:rsidR="008430DD">
        <w:rPr>
          <w:rStyle w:val="CommentReference"/>
        </w:rPr>
        <w:commentReference w:id="44"/>
      </w:r>
    </w:p>
    <w:p w14:paraId="4A977A78" w14:textId="7391967F" w:rsidR="0048454A" w:rsidRPr="00F64F97" w:rsidRDefault="00580A7F" w:rsidP="00626F7A">
      <w:pPr>
        <w:spacing w:after="120"/>
        <w:jc w:val="both"/>
        <w:rPr>
          <w:rFonts w:eastAsiaTheme="minorEastAsia" w:cstheme="minorHAnsi"/>
          <w:szCs w:val="24"/>
        </w:rPr>
      </w:pPr>
      <w:r w:rsidRPr="00F64F97">
        <w:rPr>
          <w:rFonts w:eastAsiaTheme="minorEastAsia" w:cstheme="minorHAnsi"/>
          <w:szCs w:val="24"/>
        </w:rPr>
        <w:lastRenderedPageBreak/>
        <w:t>The</w:t>
      </w:r>
      <w:r w:rsidR="00D73218" w:rsidRPr="00F64F97">
        <w:rPr>
          <w:rFonts w:eastAsiaTheme="minorEastAsia" w:cstheme="minorHAnsi"/>
          <w:szCs w:val="24"/>
        </w:rPr>
        <w:t xml:space="preserve"> </w:t>
      </w:r>
      <w:r w:rsidR="00E931A6">
        <w:rPr>
          <w:rFonts w:eastAsiaTheme="minorEastAsia" w:cstheme="minorHAnsi"/>
          <w:szCs w:val="24"/>
        </w:rPr>
        <w:t>single</w:t>
      </w:r>
      <w:r w:rsidR="00E931A6" w:rsidRPr="00F64F97">
        <w:rPr>
          <w:rFonts w:eastAsiaTheme="minorEastAsia" w:cstheme="minorHAnsi"/>
          <w:szCs w:val="24"/>
        </w:rPr>
        <w:t xml:space="preserve"> </w:t>
      </w:r>
      <w:r w:rsidR="00D73218" w:rsidRPr="00F64F97">
        <w:rPr>
          <w:rFonts w:eastAsiaTheme="minorEastAsia" w:cstheme="minorHAnsi"/>
          <w:szCs w:val="24"/>
        </w:rPr>
        <w:t>negative feedback loop (SNF)</w:t>
      </w:r>
      <w:r w:rsidR="000801AD" w:rsidRPr="00F64F97">
        <w:rPr>
          <w:rFonts w:eastAsiaTheme="minorEastAsia" w:cstheme="minorHAnsi"/>
          <w:szCs w:val="24"/>
        </w:rPr>
        <w:t>,</w:t>
      </w:r>
      <w:r w:rsidR="00D73218" w:rsidRPr="00F64F97">
        <w:rPr>
          <w:rFonts w:eastAsiaTheme="minorEastAsia" w:cstheme="minorHAnsi"/>
          <w:szCs w:val="24"/>
        </w:rPr>
        <w:t xml:space="preserve"> whereby PER inhibits its own synthesis</w:t>
      </w:r>
      <w:r w:rsidR="000801AD" w:rsidRPr="00F64F97">
        <w:rPr>
          <w:rFonts w:eastAsiaTheme="minorEastAsia" w:cstheme="minorHAnsi"/>
          <w:szCs w:val="24"/>
        </w:rPr>
        <w:t>,</w:t>
      </w:r>
      <w:r w:rsidR="00D73218" w:rsidRPr="00F64F97">
        <w:rPr>
          <w:rFonts w:eastAsiaTheme="minorEastAsia" w:cstheme="minorHAnsi"/>
          <w:szCs w:val="24"/>
        </w:rPr>
        <w:t xml:space="preserve"> can be supplemented with an a</w:t>
      </w:r>
      <w:r w:rsidR="00C16BC4" w:rsidRPr="00F64F97">
        <w:rPr>
          <w:rFonts w:eastAsiaTheme="minorEastAsia" w:cstheme="minorHAnsi"/>
          <w:szCs w:val="24"/>
        </w:rPr>
        <w:t xml:space="preserve">uxiliary positive </w:t>
      </w:r>
      <w:r w:rsidR="00D73218" w:rsidRPr="00F64F97">
        <w:rPr>
          <w:rFonts w:eastAsiaTheme="minorEastAsia" w:cstheme="minorHAnsi"/>
          <w:szCs w:val="24"/>
        </w:rPr>
        <w:t>feedback</w:t>
      </w:r>
      <w:r w:rsidR="00C16BC4" w:rsidRPr="00F64F97">
        <w:rPr>
          <w:rFonts w:eastAsiaTheme="minorEastAsia" w:cstheme="minorHAnsi"/>
          <w:szCs w:val="24"/>
        </w:rPr>
        <w:t xml:space="preserve"> from ROR</w:t>
      </w:r>
      <w:r w:rsidR="00433B54" w:rsidRPr="00F64F97">
        <w:rPr>
          <w:rFonts w:eastAsiaTheme="minorEastAsia" w:cstheme="minorHAnsi"/>
          <w:szCs w:val="24"/>
        </w:rPr>
        <w:t xml:space="preserve"> (PNF)</w:t>
      </w:r>
      <w:r w:rsidR="00C16BC4" w:rsidRPr="00F64F97">
        <w:rPr>
          <w:rFonts w:eastAsiaTheme="minorEastAsia" w:cstheme="minorHAnsi"/>
          <w:szCs w:val="24"/>
        </w:rPr>
        <w:t xml:space="preserve"> </w:t>
      </w:r>
      <w:r w:rsidR="00433B54" w:rsidRPr="00F64F97">
        <w:rPr>
          <w:rFonts w:eastAsiaTheme="minorEastAsia" w:cstheme="minorHAnsi"/>
          <w:szCs w:val="24"/>
        </w:rPr>
        <w:t>or</w:t>
      </w:r>
      <w:r w:rsidR="00C16BC4" w:rsidRPr="00F64F97">
        <w:rPr>
          <w:rFonts w:eastAsiaTheme="minorEastAsia" w:cstheme="minorHAnsi"/>
          <w:szCs w:val="24"/>
        </w:rPr>
        <w:t xml:space="preserve"> </w:t>
      </w:r>
      <w:r w:rsidR="00D73218" w:rsidRPr="00F64F97">
        <w:rPr>
          <w:rFonts w:eastAsiaTheme="minorEastAsia" w:cstheme="minorHAnsi"/>
          <w:szCs w:val="24"/>
        </w:rPr>
        <w:t xml:space="preserve">a </w:t>
      </w:r>
      <w:r w:rsidR="00C16BC4" w:rsidRPr="00F64F97">
        <w:rPr>
          <w:rFonts w:eastAsiaTheme="minorEastAsia" w:cstheme="minorHAnsi"/>
          <w:szCs w:val="24"/>
        </w:rPr>
        <w:t xml:space="preserve">negative </w:t>
      </w:r>
      <w:r w:rsidR="00D73218" w:rsidRPr="00F64F97">
        <w:rPr>
          <w:rFonts w:eastAsiaTheme="minorEastAsia" w:cstheme="minorHAnsi"/>
          <w:szCs w:val="24"/>
        </w:rPr>
        <w:t>feedback</w:t>
      </w:r>
      <w:r w:rsidR="00C16BC4" w:rsidRPr="00F64F97">
        <w:rPr>
          <w:rFonts w:eastAsiaTheme="minorEastAsia" w:cstheme="minorHAnsi"/>
          <w:szCs w:val="24"/>
        </w:rPr>
        <w:t xml:space="preserve"> from REV-ERB</w:t>
      </w:r>
      <w:r w:rsidR="00433B54" w:rsidRPr="00F64F97">
        <w:rPr>
          <w:rFonts w:eastAsiaTheme="minorEastAsia" w:cstheme="minorHAnsi"/>
          <w:szCs w:val="24"/>
        </w:rPr>
        <w:t xml:space="preserve"> (</w:t>
      </w:r>
      <w:r w:rsidR="00686630" w:rsidRPr="00F64F97">
        <w:rPr>
          <w:rFonts w:eastAsiaTheme="minorEastAsia" w:cstheme="minorHAnsi"/>
          <w:szCs w:val="24"/>
        </w:rPr>
        <w:t>N</w:t>
      </w:r>
      <w:r w:rsidR="00433B54" w:rsidRPr="00F64F97">
        <w:rPr>
          <w:rFonts w:eastAsiaTheme="minorEastAsia" w:cstheme="minorHAnsi"/>
          <w:szCs w:val="24"/>
        </w:rPr>
        <w:t>NF)</w:t>
      </w:r>
      <w:r w:rsidR="00C16BC4" w:rsidRPr="00F64F97">
        <w:rPr>
          <w:rFonts w:eastAsiaTheme="minorEastAsia" w:cstheme="minorHAnsi"/>
          <w:szCs w:val="24"/>
        </w:rPr>
        <w:t xml:space="preserve"> on</w:t>
      </w:r>
      <w:r w:rsidR="00D73218" w:rsidRPr="00F64F97">
        <w:rPr>
          <w:rFonts w:eastAsiaTheme="minorEastAsia" w:cstheme="minorHAnsi"/>
          <w:szCs w:val="24"/>
        </w:rPr>
        <w:t xml:space="preserve"> the synthesis of BMAL</w:t>
      </w:r>
      <w:r w:rsidR="008430DD">
        <w:rPr>
          <w:rFonts w:eastAsiaTheme="minorEastAsia" w:cstheme="minorHAnsi"/>
          <w:szCs w:val="24"/>
        </w:rPr>
        <w:t>1</w:t>
      </w:r>
      <w:r w:rsidR="00D73218" w:rsidRPr="00F64F97">
        <w:rPr>
          <w:rFonts w:eastAsiaTheme="minorEastAsia" w:cstheme="minorHAnsi"/>
          <w:szCs w:val="24"/>
        </w:rPr>
        <w:t xml:space="preserve">. </w:t>
      </w:r>
      <w:r w:rsidR="00176559" w:rsidRPr="00F64F97">
        <w:rPr>
          <w:rFonts w:eastAsiaTheme="minorEastAsia" w:cstheme="minorHAnsi"/>
          <w:color w:val="000000" w:themeColor="text1"/>
          <w:szCs w:val="24"/>
        </w:rPr>
        <w:t>For</w:t>
      </w:r>
      <w:r w:rsidR="000579ED" w:rsidRPr="00F64F97">
        <w:rPr>
          <w:rFonts w:eastAsiaTheme="minorEastAsia" w:cstheme="minorHAnsi"/>
          <w:color w:val="000000" w:themeColor="text1"/>
          <w:szCs w:val="24"/>
        </w:rPr>
        <w:t xml:space="preserve"> their versions of these three models</w:t>
      </w:r>
      <w:r w:rsidR="008B0ACE">
        <w:rPr>
          <w:rFonts w:eastAsiaTheme="minorEastAsia" w:cstheme="minorHAnsi"/>
          <w:color w:val="000000" w:themeColor="text1"/>
          <w:szCs w:val="24"/>
        </w:rPr>
        <w:t xml:space="preserve"> (0L3 versions)</w:t>
      </w:r>
      <w:r w:rsidR="000579ED" w:rsidRPr="00F64F97">
        <w:rPr>
          <w:rFonts w:eastAsiaTheme="minorEastAsia" w:cstheme="minorHAnsi"/>
          <w:color w:val="000000" w:themeColor="text1"/>
          <w:szCs w:val="24"/>
        </w:rPr>
        <w:t>,</w:t>
      </w:r>
      <w:r w:rsidR="00176559" w:rsidRPr="00F64F97">
        <w:rPr>
          <w:rFonts w:eastAsiaTheme="minorEastAsia" w:cstheme="minorHAnsi"/>
          <w:color w:val="000000" w:themeColor="text1"/>
          <w:szCs w:val="24"/>
        </w:rPr>
        <w:t xml:space="preserve"> </w:t>
      </w:r>
      <w:r w:rsidR="000579ED" w:rsidRPr="00F64F97">
        <w:rPr>
          <w:rFonts w:eastAsiaTheme="minorEastAsia" w:cstheme="minorHAnsi"/>
          <w:color w:val="000000" w:themeColor="text1"/>
          <w:szCs w:val="24"/>
        </w:rPr>
        <w:t>Kim &amp; Forger observed</w:t>
      </w:r>
      <w:r w:rsidR="00176559" w:rsidRPr="00F64F97">
        <w:rPr>
          <w:rFonts w:eastAsiaTheme="minorEastAsia" w:cstheme="minorHAnsi"/>
          <w:color w:val="000000" w:themeColor="text1"/>
          <w:szCs w:val="24"/>
        </w:rPr>
        <w:t xml:space="preserve"> </w:t>
      </w:r>
      <w:r w:rsidR="000579ED" w:rsidRPr="00F64F97">
        <w:rPr>
          <w:rFonts w:eastAsiaTheme="minorEastAsia" w:cstheme="minorHAnsi"/>
          <w:color w:val="000000" w:themeColor="text1"/>
          <w:szCs w:val="24"/>
        </w:rPr>
        <w:t xml:space="preserve">a ‘robustness </w:t>
      </w:r>
      <w:r w:rsidR="00176559" w:rsidRPr="00F64F97">
        <w:rPr>
          <w:rFonts w:eastAsiaTheme="minorEastAsia" w:cstheme="minorHAnsi"/>
          <w:color w:val="000000" w:themeColor="text1"/>
          <w:szCs w:val="24"/>
        </w:rPr>
        <w:t>trend</w:t>
      </w:r>
      <w:r w:rsidR="000579ED" w:rsidRPr="00F64F97">
        <w:rPr>
          <w:rFonts w:eastAsiaTheme="minorEastAsia" w:cstheme="minorHAnsi"/>
          <w:color w:val="000000" w:themeColor="text1"/>
          <w:szCs w:val="24"/>
        </w:rPr>
        <w:t>’</w:t>
      </w:r>
      <w:r w:rsidR="00F9206A" w:rsidRPr="00F64F97">
        <w:rPr>
          <w:rFonts w:eastAsiaTheme="minorEastAsia" w:cstheme="minorHAnsi"/>
          <w:color w:val="000000" w:themeColor="text1"/>
          <w:szCs w:val="24"/>
        </w:rPr>
        <w:t xml:space="preserve"> </w:t>
      </w:r>
      <w:r w:rsidR="000579ED" w:rsidRPr="00F64F97">
        <w:rPr>
          <w:rFonts w:eastAsiaTheme="minorEastAsia" w:cstheme="minorHAnsi"/>
          <w:color w:val="000000" w:themeColor="text1"/>
          <w:szCs w:val="24"/>
        </w:rPr>
        <w:t xml:space="preserve">NNF &gt; SNF &gt; PNF, </w:t>
      </w:r>
      <w:r w:rsidR="00F9206A" w:rsidRPr="00F64F97">
        <w:rPr>
          <w:rFonts w:eastAsiaTheme="minorEastAsia" w:cstheme="minorHAnsi"/>
          <w:color w:val="000000" w:themeColor="text1"/>
          <w:szCs w:val="24"/>
        </w:rPr>
        <w:t>in terms of the size of the oscillatory domain in parameter space</w:t>
      </w:r>
      <w:r w:rsidR="000579ED" w:rsidRPr="00F64F97">
        <w:rPr>
          <w:rFonts w:eastAsiaTheme="minorEastAsia" w:cstheme="minorHAnsi"/>
          <w:color w:val="000000" w:themeColor="text1"/>
          <w:szCs w:val="24"/>
        </w:rPr>
        <w:t>. For our versions of these models</w:t>
      </w:r>
      <w:r w:rsidR="008B0ACE">
        <w:rPr>
          <w:rFonts w:eastAsiaTheme="minorEastAsia" w:cstheme="minorHAnsi"/>
          <w:color w:val="000000" w:themeColor="text1"/>
          <w:szCs w:val="24"/>
        </w:rPr>
        <w:t xml:space="preserve"> (1M8 versions)</w:t>
      </w:r>
      <w:r w:rsidR="000579ED" w:rsidRPr="00F64F97">
        <w:rPr>
          <w:rFonts w:eastAsiaTheme="minorEastAsia" w:cstheme="minorHAnsi"/>
          <w:color w:val="000000" w:themeColor="text1"/>
          <w:szCs w:val="24"/>
        </w:rPr>
        <w:t>,</w:t>
      </w:r>
      <w:r w:rsidR="00176559" w:rsidRPr="00F64F97">
        <w:rPr>
          <w:rFonts w:eastAsiaTheme="minorEastAsia" w:cstheme="minorHAnsi"/>
          <w:color w:val="000000" w:themeColor="text1"/>
          <w:szCs w:val="24"/>
        </w:rPr>
        <w:t xml:space="preserve"> </w:t>
      </w:r>
      <w:r w:rsidR="00176559" w:rsidRPr="008430DD">
        <w:rPr>
          <w:rFonts w:eastAsiaTheme="minorEastAsia" w:cstheme="minorHAnsi"/>
          <w:color w:val="000000" w:themeColor="text1"/>
          <w:szCs w:val="24"/>
          <w:highlight w:val="yellow"/>
        </w:rPr>
        <w:t xml:space="preserve">we observed </w:t>
      </w:r>
      <w:r w:rsidR="008430DD" w:rsidRPr="008430DD">
        <w:rPr>
          <w:rFonts w:eastAsiaTheme="minorEastAsia" w:cstheme="minorHAnsi"/>
          <w:color w:val="000000" w:themeColor="text1"/>
          <w:szCs w:val="24"/>
          <w:highlight w:val="yellow"/>
        </w:rPr>
        <w:t>different</w:t>
      </w:r>
      <w:r w:rsidR="00176559" w:rsidRPr="008430DD">
        <w:rPr>
          <w:rFonts w:eastAsiaTheme="minorEastAsia" w:cstheme="minorHAnsi"/>
          <w:color w:val="000000" w:themeColor="text1"/>
          <w:szCs w:val="24"/>
          <w:highlight w:val="yellow"/>
        </w:rPr>
        <w:t xml:space="preserve"> trend</w:t>
      </w:r>
      <w:r w:rsidR="008430DD" w:rsidRPr="008430DD">
        <w:rPr>
          <w:rFonts w:eastAsiaTheme="minorEastAsia" w:cstheme="minorHAnsi"/>
          <w:color w:val="000000" w:themeColor="text1"/>
          <w:szCs w:val="24"/>
          <w:highlight w:val="yellow"/>
        </w:rPr>
        <w:t>s</w:t>
      </w:r>
      <w:r w:rsidR="0099769F" w:rsidRPr="008430DD">
        <w:rPr>
          <w:rFonts w:eastAsiaTheme="minorEastAsia" w:cstheme="minorHAnsi"/>
          <w:color w:val="000000" w:themeColor="text1"/>
          <w:szCs w:val="24"/>
          <w:highlight w:val="yellow"/>
        </w:rPr>
        <w:t xml:space="preserve">. </w:t>
      </w:r>
      <w:r w:rsidR="00176559" w:rsidRPr="008B0ACE">
        <w:rPr>
          <w:rFonts w:eastAsiaTheme="minorEastAsia" w:cstheme="minorHAnsi"/>
          <w:color w:val="FF0000"/>
          <w:szCs w:val="24"/>
        </w:rPr>
        <w:t xml:space="preserve">If we define </w:t>
      </w:r>
      <w:r w:rsidR="000579ED" w:rsidRPr="008B0ACE">
        <w:rPr>
          <w:rFonts w:eastAsiaTheme="minorEastAsia" w:cstheme="minorHAnsi"/>
          <w:color w:val="FF0000"/>
          <w:szCs w:val="24"/>
        </w:rPr>
        <w:t>‘</w:t>
      </w:r>
      <w:r w:rsidR="00176559" w:rsidRPr="008B0ACE">
        <w:rPr>
          <w:rFonts w:eastAsiaTheme="minorEastAsia" w:cstheme="minorHAnsi"/>
          <w:color w:val="FF0000"/>
          <w:szCs w:val="24"/>
        </w:rPr>
        <w:t>robustness</w:t>
      </w:r>
      <w:r w:rsidR="000579ED" w:rsidRPr="008B0ACE">
        <w:rPr>
          <w:rFonts w:eastAsiaTheme="minorEastAsia" w:cstheme="minorHAnsi"/>
          <w:color w:val="FF0000"/>
          <w:szCs w:val="24"/>
        </w:rPr>
        <w:t>’</w:t>
      </w:r>
      <w:r w:rsidR="00176559" w:rsidRPr="008B0ACE">
        <w:rPr>
          <w:rFonts w:eastAsiaTheme="minorEastAsia" w:cstheme="minorHAnsi"/>
          <w:color w:val="FF0000"/>
          <w:szCs w:val="24"/>
        </w:rPr>
        <w:t xml:space="preserve"> in terms of the size of</w:t>
      </w:r>
      <w:r w:rsidR="00245027" w:rsidRPr="008B0ACE">
        <w:rPr>
          <w:rFonts w:eastAsiaTheme="minorEastAsia" w:cstheme="minorHAnsi"/>
          <w:color w:val="FF0000"/>
          <w:szCs w:val="24"/>
        </w:rPr>
        <w:t xml:space="preserve"> </w:t>
      </w:r>
      <w:r w:rsidR="004D5004" w:rsidRPr="008B0ACE">
        <w:rPr>
          <w:rFonts w:eastAsiaTheme="minorEastAsia" w:cstheme="minorHAnsi"/>
          <w:color w:val="FF0000"/>
          <w:szCs w:val="24"/>
        </w:rPr>
        <w:t>the domai</w:t>
      </w:r>
      <w:r w:rsidR="00176559" w:rsidRPr="008B0ACE">
        <w:rPr>
          <w:rFonts w:eastAsiaTheme="minorEastAsia" w:cstheme="minorHAnsi"/>
          <w:color w:val="FF0000"/>
          <w:szCs w:val="24"/>
        </w:rPr>
        <w:t>ns of circadian oscillations (22-26</w:t>
      </w:r>
      <w:r w:rsidR="004D5004" w:rsidRPr="008B0ACE">
        <w:rPr>
          <w:rFonts w:eastAsiaTheme="minorEastAsia" w:cstheme="minorHAnsi"/>
          <w:color w:val="FF0000"/>
          <w:szCs w:val="24"/>
        </w:rPr>
        <w:t xml:space="preserve"> h)</w:t>
      </w:r>
      <w:r w:rsidR="00176559" w:rsidRPr="008B0ACE">
        <w:rPr>
          <w:rFonts w:eastAsiaTheme="minorEastAsia" w:cstheme="minorHAnsi"/>
          <w:color w:val="FF0000"/>
          <w:szCs w:val="24"/>
        </w:rPr>
        <w:t xml:space="preserve"> in parameter space, then the trend is NNF &gt; SNF ≈ PNF. </w:t>
      </w:r>
      <w:r w:rsidR="004D5004" w:rsidRPr="00F64F97">
        <w:rPr>
          <w:rFonts w:eastAsiaTheme="minorEastAsia" w:cstheme="minorHAnsi"/>
          <w:color w:val="000000" w:themeColor="text1"/>
          <w:szCs w:val="24"/>
        </w:rPr>
        <w:t xml:space="preserve"> </w:t>
      </w:r>
    </w:p>
    <w:p w14:paraId="14BFD3AE" w14:textId="5318DFFA" w:rsidR="00776722" w:rsidRPr="00F64F97" w:rsidRDefault="00BD02DC" w:rsidP="00626F7A">
      <w:pPr>
        <w:spacing w:after="120"/>
        <w:jc w:val="both"/>
        <w:rPr>
          <w:rFonts w:eastAsiaTheme="minorEastAsia" w:cstheme="minorHAnsi"/>
          <w:szCs w:val="24"/>
          <w:vertAlign w:val="superscript"/>
        </w:rPr>
      </w:pPr>
      <w:r w:rsidRPr="00F64F97">
        <w:rPr>
          <w:rFonts w:eastAsiaTheme="minorEastAsia" w:cstheme="minorHAnsi"/>
          <w:szCs w:val="24"/>
        </w:rPr>
        <w:t>Our</w:t>
      </w:r>
      <w:r w:rsidR="00D05EDA" w:rsidRPr="00F64F97">
        <w:rPr>
          <w:rFonts w:eastAsiaTheme="minorEastAsia" w:cstheme="minorHAnsi"/>
          <w:szCs w:val="24"/>
        </w:rPr>
        <w:t xml:space="preserve"> </w:t>
      </w:r>
      <w:r w:rsidR="009B664A" w:rsidRPr="00F64F97">
        <w:rPr>
          <w:rFonts w:eastAsiaTheme="minorEastAsia" w:cstheme="minorHAnsi"/>
          <w:szCs w:val="24"/>
        </w:rPr>
        <w:t xml:space="preserve">models </w:t>
      </w:r>
      <w:r w:rsidRPr="00F64F97">
        <w:rPr>
          <w:rFonts w:eastAsiaTheme="minorEastAsia" w:cstheme="minorHAnsi"/>
          <w:szCs w:val="24"/>
        </w:rPr>
        <w:t xml:space="preserve">could </w:t>
      </w:r>
      <w:r w:rsidR="009B664A" w:rsidRPr="00F64F97">
        <w:rPr>
          <w:rFonts w:eastAsiaTheme="minorEastAsia" w:cstheme="minorHAnsi"/>
          <w:szCs w:val="24"/>
        </w:rPr>
        <w:t xml:space="preserve">be </w:t>
      </w:r>
      <w:r w:rsidR="00D05EDA" w:rsidRPr="00F64F97">
        <w:rPr>
          <w:rFonts w:eastAsiaTheme="minorEastAsia" w:cstheme="minorHAnsi"/>
          <w:szCs w:val="24"/>
        </w:rPr>
        <w:t xml:space="preserve">employed </w:t>
      </w:r>
      <w:r w:rsidR="000801AD" w:rsidRPr="00F64F97">
        <w:rPr>
          <w:rFonts w:eastAsiaTheme="minorEastAsia" w:cstheme="minorHAnsi"/>
          <w:szCs w:val="24"/>
        </w:rPr>
        <w:t>in</w:t>
      </w:r>
      <w:r w:rsidRPr="00F64F97">
        <w:rPr>
          <w:rFonts w:eastAsiaTheme="minorEastAsia" w:cstheme="minorHAnsi"/>
          <w:szCs w:val="24"/>
        </w:rPr>
        <w:t xml:space="preserve"> the</w:t>
      </w:r>
      <w:r w:rsidR="000801AD" w:rsidRPr="00F64F97">
        <w:rPr>
          <w:rFonts w:eastAsiaTheme="minorEastAsia" w:cstheme="minorHAnsi"/>
          <w:szCs w:val="24"/>
        </w:rPr>
        <w:t xml:space="preserve"> future </w:t>
      </w:r>
      <w:r w:rsidR="009B664A" w:rsidRPr="00F64F97">
        <w:rPr>
          <w:rFonts w:eastAsiaTheme="minorEastAsia" w:cstheme="minorHAnsi"/>
          <w:szCs w:val="24"/>
        </w:rPr>
        <w:t xml:space="preserve">to explore other </w:t>
      </w:r>
      <w:r w:rsidRPr="00F64F97">
        <w:rPr>
          <w:rFonts w:eastAsiaTheme="minorEastAsia" w:cstheme="minorHAnsi"/>
          <w:szCs w:val="24"/>
        </w:rPr>
        <w:t>features</w:t>
      </w:r>
      <w:r w:rsidR="009B664A" w:rsidRPr="00F64F97">
        <w:rPr>
          <w:rFonts w:eastAsiaTheme="minorEastAsia" w:cstheme="minorHAnsi"/>
          <w:szCs w:val="24"/>
        </w:rPr>
        <w:t xml:space="preserve"> of the mammalian circadian clock. For instance,</w:t>
      </w:r>
      <w:r w:rsidR="00D05EDA" w:rsidRPr="00F64F97">
        <w:rPr>
          <w:rFonts w:eastAsiaTheme="minorEastAsia" w:cstheme="minorHAnsi"/>
          <w:szCs w:val="24"/>
        </w:rPr>
        <w:t xml:space="preserve"> following the lead of Kim and colleagues </w:t>
      </w:r>
      <w:r w:rsidR="00293723" w:rsidRPr="00F64F97">
        <w:rPr>
          <w:rFonts w:eastAsiaTheme="minorEastAsia" w:cstheme="minorHAnsi"/>
          <w:szCs w:val="24"/>
        </w:rPr>
        <w:fldChar w:fldCharType="begin">
          <w:fldData xml:space="preserve">PEVuZE5vdGU+PENpdGU+PEF1dGhvcj5aaG91PC9BdXRob3I+PFllYXI+MjAxNTwvWWVhcj48UmVj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=
</w:fldData>
        </w:fldChar>
      </w:r>
      <w:r w:rsidR="002677E8" w:rsidRPr="00F64F97">
        <w:rPr>
          <w:rFonts w:eastAsiaTheme="minorEastAsia" w:cstheme="minorHAnsi"/>
          <w:szCs w:val="24"/>
        </w:rPr>
        <w:instrText xml:space="preserve"> ADDIN EN.CITE </w:instrText>
      </w:r>
      <w:r w:rsidR="002677E8" w:rsidRPr="00F64F97">
        <w:rPr>
          <w:rFonts w:eastAsiaTheme="minorEastAsia" w:cstheme="minorHAnsi"/>
          <w:szCs w:val="24"/>
        </w:rPr>
        <w:fldChar w:fldCharType="begin">
          <w:fldData xml:space="preserve">PEVuZE5vdGU+PENpdGU+PEF1dGhvcj5aaG91PC9BdXRob3I+PFllYXI+MjAxNTwvWWVhcj48UmVj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=
</w:fldData>
        </w:fldChar>
      </w:r>
      <w:r w:rsidR="002677E8" w:rsidRPr="00F64F97">
        <w:rPr>
          <w:rFonts w:eastAsiaTheme="minorEastAsia" w:cstheme="minorHAnsi"/>
          <w:szCs w:val="24"/>
        </w:rPr>
        <w:instrText xml:space="preserve"> ADDIN EN.CITE.DATA </w:instrText>
      </w:r>
      <w:r w:rsidR="002677E8" w:rsidRPr="00F64F97">
        <w:rPr>
          <w:rFonts w:eastAsiaTheme="minorEastAsia" w:cstheme="minorHAnsi"/>
          <w:szCs w:val="24"/>
        </w:rPr>
      </w:r>
      <w:r w:rsidR="002677E8" w:rsidRPr="00F64F97">
        <w:rPr>
          <w:rFonts w:eastAsiaTheme="minorEastAsia" w:cstheme="minorHAnsi"/>
          <w:szCs w:val="24"/>
        </w:rPr>
        <w:fldChar w:fldCharType="end"/>
      </w:r>
      <w:r w:rsidR="00293723" w:rsidRPr="00F64F97">
        <w:rPr>
          <w:rFonts w:eastAsiaTheme="minorEastAsia" w:cstheme="minorHAnsi"/>
          <w:szCs w:val="24"/>
        </w:rPr>
      </w:r>
      <w:r w:rsidR="00293723" w:rsidRPr="00F64F97">
        <w:rPr>
          <w:rFonts w:eastAsiaTheme="minorEastAsia" w:cstheme="minorHAnsi"/>
          <w:szCs w:val="24"/>
        </w:rPr>
        <w:fldChar w:fldCharType="separate"/>
      </w:r>
      <w:r w:rsidR="002677E8" w:rsidRPr="00F64F97">
        <w:rPr>
          <w:rFonts w:eastAsiaTheme="minorEastAsia" w:cstheme="minorHAnsi"/>
          <w:noProof/>
          <w:szCs w:val="24"/>
        </w:rPr>
        <w:t>(43, 44)</w:t>
      </w:r>
      <w:r w:rsidR="00293723" w:rsidRPr="00F64F97">
        <w:rPr>
          <w:rFonts w:eastAsiaTheme="minorEastAsia" w:cstheme="minorHAnsi"/>
          <w:szCs w:val="24"/>
        </w:rPr>
        <w:fldChar w:fldCharType="end"/>
      </w:r>
      <w:r w:rsidR="00D05EDA" w:rsidRPr="00F64F97">
        <w:rPr>
          <w:rFonts w:eastAsiaTheme="minorEastAsia" w:cstheme="minorHAnsi"/>
          <w:szCs w:val="24"/>
        </w:rPr>
        <w:t>, we could address</w:t>
      </w:r>
      <w:r w:rsidR="009B664A" w:rsidRPr="00F64F97">
        <w:rPr>
          <w:rFonts w:eastAsiaTheme="minorEastAsia" w:cstheme="minorHAnsi"/>
          <w:szCs w:val="24"/>
        </w:rPr>
        <w:t xml:space="preserve"> our models </w:t>
      </w:r>
      <w:r w:rsidR="00D05EDA" w:rsidRPr="00F64F97">
        <w:rPr>
          <w:rFonts w:eastAsiaTheme="minorEastAsia" w:cstheme="minorHAnsi"/>
          <w:szCs w:val="24"/>
        </w:rPr>
        <w:t>to</w:t>
      </w:r>
      <w:r w:rsidR="009B664A" w:rsidRPr="00F64F97">
        <w:rPr>
          <w:rFonts w:eastAsiaTheme="minorEastAsia" w:cstheme="minorHAnsi"/>
          <w:szCs w:val="24"/>
        </w:rPr>
        <w:t xml:space="preserve"> the circadian clock’s temperature-compensation </w:t>
      </w:r>
      <w:r w:rsidRPr="00F64F97">
        <w:rPr>
          <w:rFonts w:eastAsiaTheme="minorEastAsia" w:cstheme="minorHAnsi"/>
          <w:szCs w:val="24"/>
        </w:rPr>
        <w:t>and/</w:t>
      </w:r>
      <w:r w:rsidR="009B664A" w:rsidRPr="00F64F97">
        <w:rPr>
          <w:rFonts w:eastAsiaTheme="minorEastAsia" w:cstheme="minorHAnsi"/>
          <w:szCs w:val="24"/>
        </w:rPr>
        <w:t>or phase</w:t>
      </w:r>
      <w:r w:rsidR="00922F6E" w:rsidRPr="00F64F97">
        <w:rPr>
          <w:rFonts w:eastAsiaTheme="minorEastAsia" w:cstheme="minorHAnsi"/>
          <w:szCs w:val="24"/>
        </w:rPr>
        <w:t>-</w:t>
      </w:r>
      <w:r w:rsidR="009B664A" w:rsidRPr="00F64F97">
        <w:rPr>
          <w:rFonts w:eastAsiaTheme="minorEastAsia" w:cstheme="minorHAnsi"/>
          <w:szCs w:val="24"/>
        </w:rPr>
        <w:t xml:space="preserve">shifting </w:t>
      </w:r>
      <w:r w:rsidR="00922F6E" w:rsidRPr="00F64F97">
        <w:rPr>
          <w:rFonts w:eastAsiaTheme="minorEastAsia" w:cstheme="minorHAnsi"/>
          <w:szCs w:val="24"/>
        </w:rPr>
        <w:t>properties</w:t>
      </w:r>
      <w:r w:rsidR="009B664A" w:rsidRPr="00F64F97">
        <w:rPr>
          <w:rFonts w:eastAsiaTheme="minorEastAsia" w:cstheme="minorHAnsi"/>
          <w:szCs w:val="24"/>
        </w:rPr>
        <w:t>.</w:t>
      </w:r>
      <w:r w:rsidR="009A3F74" w:rsidRPr="00F64F97">
        <w:rPr>
          <w:rFonts w:eastAsiaTheme="minorEastAsia" w:cstheme="minorHAnsi"/>
          <w:szCs w:val="24"/>
        </w:rPr>
        <w:t xml:space="preserve"> Adding</w:t>
      </w:r>
      <w:r w:rsidR="009B664A" w:rsidRPr="00F64F97">
        <w:rPr>
          <w:rFonts w:eastAsiaTheme="minorEastAsia" w:cstheme="minorHAnsi"/>
          <w:szCs w:val="24"/>
        </w:rPr>
        <w:t xml:space="preserve"> these key features may answer some remaining questions about</w:t>
      </w:r>
      <w:r w:rsidR="004D5004" w:rsidRPr="00F64F97">
        <w:rPr>
          <w:rFonts w:eastAsiaTheme="minorEastAsia" w:cstheme="minorHAnsi"/>
          <w:szCs w:val="24"/>
        </w:rPr>
        <w:t xml:space="preserve"> the behaviors of</w:t>
      </w:r>
      <w:r w:rsidR="009B664A" w:rsidRPr="00F64F97">
        <w:rPr>
          <w:rFonts w:eastAsiaTheme="minorEastAsia" w:cstheme="minorHAnsi"/>
          <w:szCs w:val="24"/>
        </w:rPr>
        <w:t xml:space="preserve"> these</w:t>
      </w:r>
      <w:r w:rsidR="00776722" w:rsidRPr="00F64F97">
        <w:rPr>
          <w:rFonts w:eastAsiaTheme="minorEastAsia" w:cstheme="minorHAnsi"/>
          <w:szCs w:val="24"/>
        </w:rPr>
        <w:t xml:space="preserve"> models. </w:t>
      </w:r>
      <w:r w:rsidR="004D5004" w:rsidRPr="00F64F97">
        <w:rPr>
          <w:rFonts w:eastAsiaTheme="minorEastAsia" w:cstheme="minorHAnsi"/>
          <w:szCs w:val="24"/>
        </w:rPr>
        <w:t xml:space="preserve">Another question that could be addressed with these models is the function of an anti-sense transcript of the PER2 gene </w:t>
      </w:r>
      <w:r w:rsidR="00AC4D87" w:rsidRPr="00F64F97">
        <w:rPr>
          <w:rFonts w:eastAsiaTheme="minorEastAsia" w:cstheme="minorHAnsi"/>
          <w:szCs w:val="24"/>
        </w:rPr>
        <w:fldChar w:fldCharType="begin">
          <w:fldData xml:space="preserve">PEVuZE5vdGU+PENpdGU+PEF1dGhvcj5Lb2lrZTwvQXV0aG9yPjxZZWFyPjIwMTI8L1llYXI+PFJl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</w:fldData>
        </w:fldChar>
      </w:r>
      <w:r w:rsidR="002677E8" w:rsidRPr="00F64F97">
        <w:rPr>
          <w:rFonts w:eastAsiaTheme="minorEastAsia" w:cstheme="minorHAnsi"/>
          <w:szCs w:val="24"/>
        </w:rPr>
        <w:instrText xml:space="preserve"> ADDIN EN.CITE </w:instrText>
      </w:r>
      <w:r w:rsidR="002677E8" w:rsidRPr="00F64F97">
        <w:rPr>
          <w:rFonts w:eastAsiaTheme="minorEastAsia" w:cstheme="minorHAnsi"/>
          <w:szCs w:val="24"/>
        </w:rPr>
        <w:fldChar w:fldCharType="begin">
          <w:fldData xml:space="preserve">PEVuZE5vdGU+PENpdGU+PEF1dGhvcj5Lb2lrZTwvQXV0aG9yPjxZZWFyPjIwMTI8L1llYXI+PFJl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</w:fldData>
        </w:fldChar>
      </w:r>
      <w:r w:rsidR="002677E8" w:rsidRPr="00F64F97">
        <w:rPr>
          <w:rFonts w:eastAsiaTheme="minorEastAsia" w:cstheme="minorHAnsi"/>
          <w:szCs w:val="24"/>
        </w:rPr>
        <w:instrText xml:space="preserve"> ADDIN EN.CITE.DATA </w:instrText>
      </w:r>
      <w:r w:rsidR="002677E8" w:rsidRPr="00F64F97">
        <w:rPr>
          <w:rFonts w:eastAsiaTheme="minorEastAsia" w:cstheme="minorHAnsi"/>
          <w:szCs w:val="24"/>
        </w:rPr>
      </w:r>
      <w:r w:rsidR="002677E8" w:rsidRPr="00F64F97">
        <w:rPr>
          <w:rFonts w:eastAsiaTheme="minorEastAsia" w:cstheme="minorHAnsi"/>
          <w:szCs w:val="24"/>
        </w:rPr>
        <w:fldChar w:fldCharType="end"/>
      </w:r>
      <w:r w:rsidR="00AC4D87" w:rsidRPr="00F64F97">
        <w:rPr>
          <w:rFonts w:eastAsiaTheme="minorEastAsia" w:cstheme="minorHAnsi"/>
          <w:szCs w:val="24"/>
        </w:rPr>
      </w:r>
      <w:r w:rsidR="00AC4D87" w:rsidRPr="00F64F97">
        <w:rPr>
          <w:rFonts w:eastAsiaTheme="minorEastAsia" w:cstheme="minorHAnsi"/>
          <w:szCs w:val="24"/>
        </w:rPr>
        <w:fldChar w:fldCharType="separate"/>
      </w:r>
      <w:r w:rsidR="002677E8" w:rsidRPr="00F64F97">
        <w:rPr>
          <w:rFonts w:eastAsiaTheme="minorEastAsia" w:cstheme="minorHAnsi"/>
          <w:noProof/>
          <w:szCs w:val="24"/>
        </w:rPr>
        <w:t>(45)</w:t>
      </w:r>
      <w:r w:rsidR="00AC4D87" w:rsidRPr="00F64F97">
        <w:rPr>
          <w:rFonts w:eastAsiaTheme="minorEastAsia" w:cstheme="minorHAnsi"/>
          <w:szCs w:val="24"/>
        </w:rPr>
        <w:fldChar w:fldCharType="end"/>
      </w:r>
      <w:r w:rsidR="008C54F7" w:rsidRPr="00F64F97">
        <w:rPr>
          <w:rFonts w:eastAsiaTheme="minorEastAsia" w:cstheme="minorHAnsi"/>
          <w:szCs w:val="24"/>
        </w:rPr>
        <w:t>.</w:t>
      </w:r>
      <w:r w:rsidR="004D5004" w:rsidRPr="00F64F97">
        <w:rPr>
          <w:rFonts w:eastAsiaTheme="minorEastAsia" w:cstheme="minorHAnsi"/>
          <w:szCs w:val="24"/>
        </w:rPr>
        <w:t xml:space="preserve"> </w:t>
      </w:r>
      <w:r w:rsidR="00776722" w:rsidRPr="00F64F97">
        <w:rPr>
          <w:rFonts w:eastAsiaTheme="minorEastAsia" w:cstheme="minorHAnsi"/>
          <w:szCs w:val="24"/>
        </w:rPr>
        <w:t xml:space="preserve">Furthermore, these models could be applied in </w:t>
      </w:r>
      <w:proofErr w:type="spellStart"/>
      <w:r w:rsidR="00776722" w:rsidRPr="00F64F97">
        <w:rPr>
          <w:rFonts w:eastAsiaTheme="minorEastAsia" w:cstheme="minorHAnsi"/>
          <w:szCs w:val="24"/>
        </w:rPr>
        <w:t>chronopharmacology</w:t>
      </w:r>
      <w:proofErr w:type="spellEnd"/>
      <w:r w:rsidR="00776722" w:rsidRPr="00F64F97">
        <w:rPr>
          <w:rFonts w:eastAsiaTheme="minorEastAsia" w:cstheme="minorHAnsi"/>
          <w:szCs w:val="24"/>
        </w:rPr>
        <w:t xml:space="preserve"> </w:t>
      </w:r>
      <w:r w:rsidR="00293723" w:rsidRPr="00F64F97">
        <w:rPr>
          <w:rFonts w:eastAsiaTheme="minorEastAsia" w:cstheme="minorHAnsi"/>
          <w:szCs w:val="24"/>
        </w:rPr>
        <w:t xml:space="preserve">and chronotherapy </w:t>
      </w:r>
      <w:r w:rsidR="00776722" w:rsidRPr="00F64F97">
        <w:rPr>
          <w:rFonts w:eastAsiaTheme="minorEastAsia" w:cstheme="minorHAnsi"/>
          <w:szCs w:val="24"/>
        </w:rPr>
        <w:t>studies</w:t>
      </w:r>
      <w:r w:rsidR="00293723" w:rsidRPr="00F64F97">
        <w:rPr>
          <w:rFonts w:eastAsiaTheme="minorEastAsia" w:cstheme="minorHAnsi"/>
          <w:szCs w:val="24"/>
        </w:rPr>
        <w:t xml:space="preserve"> </w:t>
      </w:r>
      <w:r w:rsidR="00293723" w:rsidRPr="00F64F97">
        <w:rPr>
          <w:rFonts w:eastAsiaTheme="minorEastAsia" w:cstheme="minorHAnsi"/>
          <w:szCs w:val="24"/>
        </w:rPr>
        <w:fldChar w:fldCharType="begin"/>
      </w:r>
      <w:r w:rsidR="002677E8" w:rsidRPr="00F64F97">
        <w:rPr>
          <w:rFonts w:eastAsiaTheme="minorEastAsia" w:cstheme="minorHAnsi"/>
          <w:szCs w:val="24"/>
        </w:rPr>
        <w:instrText xml:space="preserve"> ADDIN EN.CITE &lt;EndNote&gt;&lt;Cite&gt;&lt;Author&gt;Kim&lt;/Author&gt;&lt;Year&gt;2020&lt;/Year&gt;&lt;RecNum&gt;51&lt;/RecNum&gt;&lt;DisplayText&gt;(46)&lt;/DisplayText&gt;&lt;record&gt;&lt;rec-number&gt;51&lt;/rec-number&gt;&lt;foreign-keys&gt;&lt;key app="EN" db-id="55sars00pe0xz2ee9eapttv1d9sfvpxffw55" timestamp="1604510714"&gt;51&lt;/key&gt;&lt;/foreign-keys&gt;&lt;ref-type name="Journal Article"&gt;17&lt;/ref-type&gt;&lt;contributors&gt;&lt;authors&gt;&lt;author&gt;Kim, D.W.&lt;/author&gt;&lt;author&gt;Zavala, E.&lt;/author&gt;&lt;author&gt;Kim, J.K.&lt;/author&gt;&lt;/authors&gt;&lt;/contributors&gt;&lt;titles&gt;&lt;title&gt;Wearable technology and systems modeling for personalized chronotherapy&lt;/title&gt;&lt;secondary-title&gt;Curr Opin Syst Biol&lt;/secondary-title&gt;&lt;/titles&gt;&lt;periodical&gt;&lt;full-title&gt;Curr Opin Syst Biol&lt;/full-title&gt;&lt;/periodical&gt;&lt;pages&gt;9-15&lt;/pages&gt;&lt;volume&gt;21&lt;/volume&gt;&lt;dates&gt;&lt;year&gt;2020&lt;/year&gt;&lt;/dates&gt;&lt;urls&gt;&lt;/urls&gt;&lt;/record&gt;&lt;/Cite&gt;&lt;/EndNote&gt;</w:instrText>
      </w:r>
      <w:r w:rsidR="00293723" w:rsidRPr="00F64F97">
        <w:rPr>
          <w:rFonts w:eastAsiaTheme="minorEastAsia" w:cstheme="minorHAnsi"/>
          <w:szCs w:val="24"/>
        </w:rPr>
        <w:fldChar w:fldCharType="separate"/>
      </w:r>
      <w:r w:rsidR="002677E8" w:rsidRPr="00F64F97">
        <w:rPr>
          <w:rFonts w:eastAsiaTheme="minorEastAsia" w:cstheme="minorHAnsi"/>
          <w:noProof/>
          <w:szCs w:val="24"/>
        </w:rPr>
        <w:t>(46)</w:t>
      </w:r>
      <w:r w:rsidR="00293723" w:rsidRPr="00F64F97">
        <w:rPr>
          <w:rFonts w:eastAsiaTheme="minorEastAsia" w:cstheme="minorHAnsi"/>
          <w:szCs w:val="24"/>
        </w:rPr>
        <w:fldChar w:fldCharType="end"/>
      </w:r>
      <w:r w:rsidR="00776722" w:rsidRPr="00F64F97">
        <w:rPr>
          <w:rFonts w:eastAsiaTheme="minorEastAsia" w:cstheme="minorHAnsi"/>
          <w:szCs w:val="24"/>
        </w:rPr>
        <w:t>. One such application would be modeling PER2’s interaction with the tumor suppressor</w:t>
      </w:r>
      <w:r w:rsidR="009A3F74" w:rsidRPr="00F64F97">
        <w:rPr>
          <w:rFonts w:eastAsiaTheme="minorEastAsia" w:cstheme="minorHAnsi"/>
          <w:szCs w:val="24"/>
        </w:rPr>
        <w:t xml:space="preserve"> protein</w:t>
      </w:r>
      <w:r w:rsidR="00776722" w:rsidRPr="00F64F97">
        <w:rPr>
          <w:rFonts w:eastAsiaTheme="minorEastAsia" w:cstheme="minorHAnsi"/>
          <w:szCs w:val="24"/>
        </w:rPr>
        <w:t xml:space="preserve"> p53</w:t>
      </w:r>
      <w:r w:rsidR="0044399C" w:rsidRPr="00F64F97">
        <w:rPr>
          <w:rFonts w:eastAsiaTheme="minorEastAsia" w:cstheme="minorHAnsi"/>
          <w:szCs w:val="24"/>
        </w:rPr>
        <w:t xml:space="preserve"> in stressed (e.g.</w:t>
      </w:r>
      <w:r w:rsidR="009A3F74" w:rsidRPr="00F64F97">
        <w:rPr>
          <w:rFonts w:eastAsiaTheme="minorEastAsia" w:cstheme="minorHAnsi"/>
          <w:szCs w:val="24"/>
        </w:rPr>
        <w:t>,</w:t>
      </w:r>
      <w:r w:rsidR="0044399C" w:rsidRPr="00F64F97">
        <w:rPr>
          <w:rFonts w:eastAsiaTheme="minorEastAsia" w:cstheme="minorHAnsi"/>
          <w:szCs w:val="24"/>
        </w:rPr>
        <w:t xml:space="preserve"> DNA damage)</w:t>
      </w:r>
      <w:r w:rsidR="009A3F74" w:rsidRPr="00F64F97">
        <w:rPr>
          <w:rFonts w:eastAsiaTheme="minorEastAsia" w:cstheme="minorHAnsi"/>
          <w:szCs w:val="24"/>
        </w:rPr>
        <w:t xml:space="preserve"> cells compared to un</w:t>
      </w:r>
      <w:r w:rsidR="0044399C" w:rsidRPr="00F64F97">
        <w:rPr>
          <w:rFonts w:eastAsiaTheme="minorEastAsia" w:cstheme="minorHAnsi"/>
          <w:szCs w:val="24"/>
        </w:rPr>
        <w:t xml:space="preserve">-stressed </w:t>
      </w:r>
      <w:r w:rsidR="009A3F74" w:rsidRPr="00F64F97">
        <w:rPr>
          <w:rFonts w:eastAsiaTheme="minorEastAsia" w:cstheme="minorHAnsi"/>
          <w:szCs w:val="24"/>
        </w:rPr>
        <w:t>cells</w:t>
      </w:r>
      <w:r w:rsidR="00D07571" w:rsidRPr="00F64F97">
        <w:rPr>
          <w:rFonts w:eastAsiaTheme="minorEastAsia" w:cstheme="minorHAnsi"/>
          <w:szCs w:val="24"/>
        </w:rPr>
        <w:t xml:space="preserve"> </w:t>
      </w:r>
      <w:r w:rsidR="00FC1DBA" w:rsidRPr="00F64F97">
        <w:rPr>
          <w:rFonts w:eastAsiaTheme="minorEastAsia" w:cstheme="minorHAnsi"/>
          <w:szCs w:val="24"/>
        </w:rPr>
        <w:fldChar w:fldCharType="begin">
          <w:fldData xml:space="preserve">PEVuZE5vdGU+PENpdGU+PEF1dGhvcj5Hb3RvaDwvQXV0aG9yPjxZZWFyPjIwMTY8L1llYXI+PFJl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</w:fldData>
        </w:fldChar>
      </w:r>
      <w:r w:rsidR="002677E8" w:rsidRPr="00F64F97">
        <w:rPr>
          <w:rFonts w:eastAsiaTheme="minorEastAsia" w:cstheme="minorHAnsi"/>
          <w:szCs w:val="24"/>
        </w:rPr>
        <w:instrText xml:space="preserve"> ADDIN EN.CITE </w:instrText>
      </w:r>
      <w:r w:rsidR="002677E8" w:rsidRPr="00F64F97">
        <w:rPr>
          <w:rFonts w:eastAsiaTheme="minorEastAsia" w:cstheme="minorHAnsi"/>
          <w:szCs w:val="24"/>
        </w:rPr>
        <w:fldChar w:fldCharType="begin">
          <w:fldData xml:space="preserve">PEVuZE5vdGU+PENpdGU+PEF1dGhvcj5Hb3RvaDwvQXV0aG9yPjxZZWFyPjIwMTY8L1llYXI+PFJl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</w:fldData>
        </w:fldChar>
      </w:r>
      <w:r w:rsidR="002677E8" w:rsidRPr="00F64F97">
        <w:rPr>
          <w:rFonts w:eastAsiaTheme="minorEastAsia" w:cstheme="minorHAnsi"/>
          <w:szCs w:val="24"/>
        </w:rPr>
        <w:instrText xml:space="preserve"> ADDIN EN.CITE.DATA </w:instrText>
      </w:r>
      <w:r w:rsidR="002677E8" w:rsidRPr="00F64F97">
        <w:rPr>
          <w:rFonts w:eastAsiaTheme="minorEastAsia" w:cstheme="minorHAnsi"/>
          <w:szCs w:val="24"/>
        </w:rPr>
      </w:r>
      <w:r w:rsidR="002677E8" w:rsidRPr="00F64F97">
        <w:rPr>
          <w:rFonts w:eastAsiaTheme="minorEastAsia" w:cstheme="minorHAnsi"/>
          <w:szCs w:val="24"/>
        </w:rPr>
        <w:fldChar w:fldCharType="end"/>
      </w:r>
      <w:r w:rsidR="00FC1DBA" w:rsidRPr="00F64F97">
        <w:rPr>
          <w:rFonts w:eastAsiaTheme="minorEastAsia" w:cstheme="minorHAnsi"/>
          <w:szCs w:val="24"/>
        </w:rPr>
      </w:r>
      <w:r w:rsidR="00FC1DBA" w:rsidRPr="00F64F97">
        <w:rPr>
          <w:rFonts w:eastAsiaTheme="minorEastAsia" w:cstheme="minorHAnsi"/>
          <w:szCs w:val="24"/>
        </w:rPr>
        <w:fldChar w:fldCharType="separate"/>
      </w:r>
      <w:r w:rsidR="002677E8" w:rsidRPr="00F64F97">
        <w:rPr>
          <w:rFonts w:eastAsiaTheme="minorEastAsia" w:cstheme="minorHAnsi"/>
          <w:noProof/>
          <w:szCs w:val="24"/>
        </w:rPr>
        <w:t>(47, 48)</w:t>
      </w:r>
      <w:r w:rsidR="00FC1DBA" w:rsidRPr="00F64F97">
        <w:rPr>
          <w:rFonts w:eastAsiaTheme="minorEastAsia" w:cstheme="minorHAnsi"/>
          <w:szCs w:val="24"/>
        </w:rPr>
        <w:fldChar w:fldCharType="end"/>
      </w:r>
      <w:r w:rsidR="0044399C" w:rsidRPr="00F64F97">
        <w:rPr>
          <w:rFonts w:eastAsiaTheme="minorEastAsia" w:cstheme="minorHAnsi"/>
          <w:szCs w:val="24"/>
        </w:rPr>
        <w:t>.</w:t>
      </w:r>
    </w:p>
    <w:p w14:paraId="587B725C" w14:textId="48F23CE7" w:rsidR="00257B2A" w:rsidRPr="00F64F97" w:rsidRDefault="00257B2A" w:rsidP="002E1428">
      <w:pPr>
        <w:rPr>
          <w:b/>
          <w:szCs w:val="24"/>
        </w:rPr>
      </w:pPr>
      <w:r w:rsidRPr="00F64F97">
        <w:rPr>
          <w:b/>
          <w:szCs w:val="24"/>
        </w:rPr>
        <w:t>Acknowledgements</w:t>
      </w:r>
    </w:p>
    <w:p w14:paraId="36FBC59F" w14:textId="77777777" w:rsidR="00E470ED" w:rsidRDefault="00257B2A" w:rsidP="00626F7A">
      <w:pPr>
        <w:jc w:val="both"/>
        <w:rPr>
          <w:szCs w:val="24"/>
        </w:rPr>
      </w:pPr>
      <w:r w:rsidRPr="00F64F97">
        <w:rPr>
          <w:szCs w:val="24"/>
        </w:rPr>
        <w:t>This paper is based on a thesis submitted by B</w:t>
      </w:r>
      <w:r w:rsidR="00BD02DC" w:rsidRPr="00F64F97">
        <w:rPr>
          <w:szCs w:val="24"/>
        </w:rPr>
        <w:t>L</w:t>
      </w:r>
      <w:r w:rsidRPr="00F64F97">
        <w:rPr>
          <w:szCs w:val="24"/>
        </w:rPr>
        <w:t>H in partial fulfillment of a B</w:t>
      </w:r>
      <w:r w:rsidR="00BD02DC" w:rsidRPr="00F64F97">
        <w:rPr>
          <w:szCs w:val="24"/>
        </w:rPr>
        <w:t xml:space="preserve">achelor of </w:t>
      </w:r>
      <w:r w:rsidRPr="00F64F97">
        <w:rPr>
          <w:szCs w:val="24"/>
        </w:rPr>
        <w:t>S</w:t>
      </w:r>
      <w:r w:rsidR="00BD02DC" w:rsidRPr="00F64F97">
        <w:rPr>
          <w:szCs w:val="24"/>
        </w:rPr>
        <w:t>cience</w:t>
      </w:r>
      <w:r w:rsidRPr="00F64F97">
        <w:rPr>
          <w:szCs w:val="24"/>
        </w:rPr>
        <w:t xml:space="preserve"> degree in Systems Biology</w:t>
      </w:r>
      <w:r w:rsidR="007167AD" w:rsidRPr="00F64F97">
        <w:rPr>
          <w:szCs w:val="24"/>
        </w:rPr>
        <w:t xml:space="preserve"> from Virginia Tech</w:t>
      </w:r>
      <w:r w:rsidRPr="00F64F97">
        <w:rPr>
          <w:szCs w:val="24"/>
        </w:rPr>
        <w:t xml:space="preserve">. </w:t>
      </w:r>
      <w:r w:rsidR="008C54F7" w:rsidRPr="00F64F97">
        <w:rPr>
          <w:szCs w:val="24"/>
        </w:rPr>
        <w:t xml:space="preserve">JC </w:t>
      </w:r>
      <w:r w:rsidR="008D36C4" w:rsidRPr="00F64F97">
        <w:rPr>
          <w:szCs w:val="24"/>
        </w:rPr>
        <w:t>and XY are</w:t>
      </w:r>
      <w:r w:rsidR="008C54F7" w:rsidRPr="00F64F97">
        <w:rPr>
          <w:szCs w:val="24"/>
        </w:rPr>
        <w:t xml:space="preserve"> supported by NIH (1R35GM138370).</w:t>
      </w:r>
    </w:p>
    <w:p w14:paraId="2EA2D7A6" w14:textId="77777777" w:rsidR="00E470ED" w:rsidRDefault="00E470ED">
      <w:pPr>
        <w:spacing w:after="160" w:line="259" w:lineRule="auto"/>
        <w:rPr>
          <w:szCs w:val="24"/>
        </w:rPr>
      </w:pPr>
      <w:r>
        <w:rPr>
          <w:szCs w:val="24"/>
        </w:rPr>
        <w:br w:type="page"/>
      </w:r>
    </w:p>
    <w:p w14:paraId="36B3BBA5" w14:textId="048750AE" w:rsidR="00FE19F7" w:rsidRDefault="00565103" w:rsidP="000D28A1">
      <w:pPr>
        <w:spacing w:line="360" w:lineRule="auto"/>
        <w:jc w:val="both"/>
        <w:rPr>
          <w:rFonts w:cstheme="minorHAnsi"/>
          <w:b/>
          <w:bCs/>
          <w:szCs w:val="24"/>
        </w:rPr>
      </w:pPr>
      <w:bookmarkStart w:id="45" w:name="_Hlk20401278"/>
      <w:bookmarkStart w:id="46" w:name="_Hlk20401279"/>
      <w:r>
        <w:rPr>
          <w:rFonts w:cstheme="minorHAnsi"/>
          <w:b/>
          <w:bCs/>
          <w:noProof/>
          <w:szCs w:val="24"/>
          <w:lang w:eastAsia="zh-CN"/>
        </w:rPr>
        <w:lastRenderedPageBreak/>
        <w:drawing>
          <wp:inline distT="0" distB="0" distL="0" distR="0" wp14:anchorId="5A900554" wp14:editId="0B9F9798">
            <wp:extent cx="5944235" cy="48952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4895215"/>
                    </a:xfrm>
                    <a:prstGeom prst="rect">
                      <a:avLst/>
                    </a:prstGeom>
                    <a:noFill/>
                  </pic:spPr>
                </pic:pic>
              </a:graphicData>
            </a:graphic>
          </wp:inline>
        </w:drawing>
      </w:r>
    </w:p>
    <w:p w14:paraId="7C702B88" w14:textId="398176B4" w:rsidR="00E470ED" w:rsidRDefault="000D28A1" w:rsidP="000D28A1">
      <w:pPr>
        <w:spacing w:line="360" w:lineRule="auto"/>
        <w:jc w:val="both"/>
        <w:rPr>
          <w:b/>
          <w:szCs w:val="24"/>
        </w:rPr>
      </w:pPr>
      <w:r w:rsidRPr="001D27EE">
        <w:rPr>
          <w:rFonts w:cstheme="minorHAnsi"/>
          <w:b/>
          <w:bCs/>
          <w:szCs w:val="24"/>
        </w:rPr>
        <w:t>Figure 1.</w:t>
      </w:r>
      <w:r w:rsidRPr="001D27EE">
        <w:rPr>
          <w:rFonts w:cstheme="minorHAnsi"/>
          <w:szCs w:val="24"/>
        </w:rPr>
        <w:t xml:space="preserve">  Three major feedback </w:t>
      </w:r>
      <w:r>
        <w:rPr>
          <w:rFonts w:cstheme="minorHAnsi"/>
          <w:szCs w:val="24"/>
        </w:rPr>
        <w:t>loops</w:t>
      </w:r>
      <w:r w:rsidRPr="001D27EE">
        <w:rPr>
          <w:rFonts w:cstheme="minorHAnsi"/>
          <w:szCs w:val="24"/>
        </w:rPr>
        <w:t xml:space="preserve"> regulate the mammalian circadian </w:t>
      </w:r>
      <w:r>
        <w:rPr>
          <w:rFonts w:cstheme="minorHAnsi"/>
          <w:szCs w:val="24"/>
        </w:rPr>
        <w:t>clock</w:t>
      </w:r>
      <w:r w:rsidRPr="001D27EE">
        <w:rPr>
          <w:rFonts w:cstheme="minorHAnsi"/>
          <w:szCs w:val="24"/>
        </w:rPr>
        <w:t xml:space="preserve">.  The core negative feedback loop is between </w:t>
      </w:r>
      <w:proofErr w:type="gramStart"/>
      <w:r w:rsidRPr="001D27EE">
        <w:rPr>
          <w:rFonts w:cstheme="minorHAnsi"/>
          <w:szCs w:val="24"/>
        </w:rPr>
        <w:t>PER:CRY</w:t>
      </w:r>
      <w:proofErr w:type="gramEnd"/>
      <w:r w:rsidRPr="001D27EE">
        <w:rPr>
          <w:rFonts w:cstheme="minorHAnsi"/>
          <w:szCs w:val="24"/>
        </w:rPr>
        <w:t xml:space="preserve"> and BMAL1:CLOCK. The two sources of additional feedback are negative feedback between REV-ERB and BMAL1 and positive feedback between ROR and BMAL1.  PER1/2, CRY1/2, and RORα/β are simplified to PER, CRY, and ROR, respectively</w:t>
      </w:r>
      <w:bookmarkEnd w:id="45"/>
      <w:bookmarkEnd w:id="46"/>
      <w:r>
        <w:rPr>
          <w:rFonts w:cstheme="minorHAnsi"/>
          <w:szCs w:val="24"/>
        </w:rPr>
        <w:t>.  Solid lines indicate chemical reactions; the T-shaped reactions indicate reversible binding of proteins to form multicomponent complexes. Dashed lines indicate regulatory signals (positive regulation = barbed arrow, and negative regulation = blunt arrow).</w:t>
      </w:r>
    </w:p>
    <w:p w14:paraId="034494CE" w14:textId="77777777" w:rsidR="00E470ED" w:rsidRDefault="00E470ED">
      <w:pPr>
        <w:spacing w:after="160" w:line="259" w:lineRule="auto"/>
        <w:rPr>
          <w:b/>
          <w:szCs w:val="24"/>
        </w:rPr>
      </w:pPr>
      <w:r>
        <w:rPr>
          <w:b/>
          <w:szCs w:val="24"/>
        </w:rPr>
        <w:br w:type="page"/>
      </w:r>
    </w:p>
    <w:p w14:paraId="0E3B26E1" w14:textId="4E64364E" w:rsidR="00E470ED" w:rsidRDefault="00565103" w:rsidP="00626F7A">
      <w:pPr>
        <w:jc w:val="both"/>
        <w:rPr>
          <w:b/>
          <w:szCs w:val="24"/>
        </w:rPr>
      </w:pPr>
      <w:r>
        <w:rPr>
          <w:b/>
          <w:noProof/>
          <w:szCs w:val="24"/>
          <w:lang w:eastAsia="zh-CN"/>
        </w:rPr>
        <w:lastRenderedPageBreak/>
        <w:drawing>
          <wp:inline distT="0" distB="0" distL="0" distR="0" wp14:anchorId="6FCA9639" wp14:editId="471C4BA1">
            <wp:extent cx="5556738" cy="62346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0695" cy="6239075"/>
                    </a:xfrm>
                    <a:prstGeom prst="rect">
                      <a:avLst/>
                    </a:prstGeom>
                    <a:noFill/>
                  </pic:spPr>
                </pic:pic>
              </a:graphicData>
            </a:graphic>
          </wp:inline>
        </w:drawing>
      </w:r>
    </w:p>
    <w:p w14:paraId="10D9DE94" w14:textId="18F32BD6" w:rsidR="00E470ED" w:rsidRDefault="00FE19F7" w:rsidP="00565103">
      <w:pPr>
        <w:spacing w:after="160" w:line="360" w:lineRule="auto"/>
        <w:jc w:val="both"/>
        <w:rPr>
          <w:b/>
          <w:szCs w:val="24"/>
        </w:rPr>
      </w:pPr>
      <w:r w:rsidRPr="00AE3C01">
        <w:rPr>
          <w:rFonts w:cstheme="minorHAnsi"/>
          <w:b/>
          <w:szCs w:val="24"/>
        </w:rPr>
        <w:t>Figure 2.</w:t>
      </w:r>
      <w:r w:rsidRPr="00AE3C01">
        <w:rPr>
          <w:rFonts w:cstheme="minorHAnsi"/>
          <w:szCs w:val="24"/>
        </w:rPr>
        <w:t xml:space="preserve">  Wiring diagrams for the three Kim-Forger models: SNF </w:t>
      </w:r>
      <w:r w:rsidRPr="00464D87">
        <w:rPr>
          <w:rFonts w:cstheme="minorHAnsi"/>
          <w:b/>
          <w:szCs w:val="24"/>
        </w:rPr>
        <w:t>(a)</w:t>
      </w:r>
      <w:r w:rsidRPr="00AE3C01">
        <w:rPr>
          <w:rFonts w:cstheme="minorHAnsi"/>
          <w:szCs w:val="24"/>
        </w:rPr>
        <w:t xml:space="preserve">, NNF </w:t>
      </w:r>
      <w:r w:rsidRPr="00464D87">
        <w:rPr>
          <w:rFonts w:cstheme="minorHAnsi"/>
          <w:b/>
          <w:szCs w:val="24"/>
        </w:rPr>
        <w:t>(b)</w:t>
      </w:r>
      <w:r w:rsidRPr="00AE3C01">
        <w:rPr>
          <w:rFonts w:cstheme="minorHAnsi"/>
          <w:szCs w:val="24"/>
        </w:rPr>
        <w:t xml:space="preserve">, and PNF </w:t>
      </w:r>
      <w:r w:rsidRPr="00464D87">
        <w:rPr>
          <w:rFonts w:cstheme="minorHAnsi"/>
          <w:b/>
          <w:szCs w:val="24"/>
        </w:rPr>
        <w:t>(c)</w:t>
      </w:r>
      <w:r w:rsidRPr="00AE3C01">
        <w:rPr>
          <w:rFonts w:cstheme="minorHAnsi"/>
          <w:szCs w:val="24"/>
        </w:rPr>
        <w:t xml:space="preserve">. </w:t>
      </w:r>
      <w:r>
        <w:rPr>
          <w:rFonts w:cstheme="minorHAnsi"/>
          <w:szCs w:val="24"/>
        </w:rPr>
        <w:t>To simplify the models, s</w:t>
      </w:r>
      <w:r w:rsidRPr="00AE3C01">
        <w:rPr>
          <w:rFonts w:cstheme="minorHAnsi"/>
          <w:szCs w:val="24"/>
        </w:rPr>
        <w:t xml:space="preserve">everal </w:t>
      </w:r>
      <w:r>
        <w:rPr>
          <w:rFonts w:cstheme="minorHAnsi"/>
          <w:szCs w:val="24"/>
        </w:rPr>
        <w:t>molecular species</w:t>
      </w:r>
      <w:r w:rsidRPr="00AE3C01">
        <w:rPr>
          <w:rFonts w:cstheme="minorHAnsi"/>
          <w:szCs w:val="24"/>
        </w:rPr>
        <w:t xml:space="preserve"> that do not contribute significantly to the feedback </w:t>
      </w:r>
      <w:r>
        <w:rPr>
          <w:rFonts w:cstheme="minorHAnsi"/>
          <w:szCs w:val="24"/>
        </w:rPr>
        <w:t>loops</w:t>
      </w:r>
      <w:r w:rsidRPr="00AE3C01">
        <w:rPr>
          <w:rFonts w:cstheme="minorHAnsi"/>
          <w:szCs w:val="24"/>
        </w:rPr>
        <w:t xml:space="preserve"> are not </w:t>
      </w:r>
      <w:r>
        <w:rPr>
          <w:rFonts w:cstheme="minorHAnsi"/>
          <w:szCs w:val="24"/>
        </w:rPr>
        <w:t>explicitly represented</w:t>
      </w:r>
      <w:r w:rsidRPr="00AE3C01">
        <w:rPr>
          <w:rFonts w:cstheme="minorHAnsi"/>
          <w:szCs w:val="24"/>
        </w:rPr>
        <w:t xml:space="preserve">. </w:t>
      </w:r>
      <w:r>
        <w:rPr>
          <w:rFonts w:cstheme="minorHAnsi"/>
          <w:szCs w:val="24"/>
        </w:rPr>
        <w:t>For example, i</w:t>
      </w:r>
      <w:r w:rsidRPr="00AE3C01">
        <w:rPr>
          <w:rFonts w:cstheme="minorHAnsi"/>
          <w:szCs w:val="24"/>
        </w:rPr>
        <w:t>n the SNF loop, CLOCK and CRY are not shown. In the NNF and PNF loops,</w:t>
      </w:r>
      <w:r>
        <w:rPr>
          <w:rFonts w:cstheme="minorHAnsi"/>
          <w:szCs w:val="24"/>
        </w:rPr>
        <w:t xml:space="preserve"> mRNAs encoding</w:t>
      </w:r>
      <w:r w:rsidRPr="00AE3C01">
        <w:rPr>
          <w:rFonts w:cstheme="minorHAnsi"/>
          <w:szCs w:val="24"/>
        </w:rPr>
        <w:t xml:space="preserve"> </w:t>
      </w:r>
      <w:r w:rsidRPr="00ED0C8E">
        <w:rPr>
          <w:rFonts w:cstheme="minorHAnsi"/>
          <w:iCs/>
          <w:szCs w:val="24"/>
        </w:rPr>
        <w:t>REV-ERB</w:t>
      </w:r>
      <w:r>
        <w:rPr>
          <w:rFonts w:cstheme="minorHAnsi"/>
          <w:iCs/>
          <w:szCs w:val="24"/>
        </w:rPr>
        <w:t xml:space="preserve">, </w:t>
      </w:r>
      <w:r w:rsidRPr="00ED0C8E">
        <w:rPr>
          <w:rFonts w:cstheme="minorHAnsi"/>
          <w:iCs/>
          <w:szCs w:val="24"/>
        </w:rPr>
        <w:t>ROR</w:t>
      </w:r>
      <w:r>
        <w:rPr>
          <w:rFonts w:cstheme="minorHAnsi"/>
          <w:iCs/>
          <w:szCs w:val="24"/>
        </w:rPr>
        <w:t xml:space="preserve"> and </w:t>
      </w:r>
      <w:r w:rsidRPr="00ED0C8E">
        <w:rPr>
          <w:rFonts w:cstheme="minorHAnsi"/>
          <w:iCs/>
          <w:szCs w:val="24"/>
        </w:rPr>
        <w:t>BMAL</w:t>
      </w:r>
      <w:r w:rsidRPr="00AE3C01">
        <w:rPr>
          <w:rFonts w:cstheme="minorHAnsi"/>
          <w:i/>
          <w:iCs/>
          <w:szCs w:val="24"/>
        </w:rPr>
        <w:t xml:space="preserve"> </w:t>
      </w:r>
      <w:r w:rsidRPr="00AE3C01">
        <w:rPr>
          <w:rFonts w:cstheme="minorHAnsi"/>
          <w:szCs w:val="24"/>
        </w:rPr>
        <w:t>are not shown</w:t>
      </w:r>
      <w:r>
        <w:rPr>
          <w:rFonts w:cstheme="minorHAnsi"/>
          <w:szCs w:val="24"/>
        </w:rPr>
        <w:t xml:space="preserve">, nor are the </w:t>
      </w:r>
      <w:r w:rsidRPr="00AE3C01">
        <w:rPr>
          <w:rFonts w:cstheme="minorHAnsi"/>
          <w:szCs w:val="24"/>
        </w:rPr>
        <w:t xml:space="preserve">cytoplasmic </w:t>
      </w:r>
      <w:r>
        <w:rPr>
          <w:rFonts w:cstheme="minorHAnsi"/>
          <w:szCs w:val="24"/>
        </w:rPr>
        <w:t xml:space="preserve">forms of these </w:t>
      </w:r>
      <w:r w:rsidRPr="00AE3C01">
        <w:rPr>
          <w:rFonts w:cstheme="minorHAnsi"/>
          <w:szCs w:val="24"/>
        </w:rPr>
        <w:t>protein</w:t>
      </w:r>
      <w:r>
        <w:rPr>
          <w:rFonts w:cstheme="minorHAnsi"/>
          <w:szCs w:val="24"/>
        </w:rPr>
        <w:t>s</w:t>
      </w:r>
      <w:r w:rsidRPr="00AE3C01">
        <w:rPr>
          <w:rFonts w:cstheme="minorHAnsi"/>
          <w:szCs w:val="24"/>
        </w:rPr>
        <w:t>.</w:t>
      </w:r>
      <w:r>
        <w:rPr>
          <w:rFonts w:cstheme="minorHAnsi"/>
          <w:szCs w:val="24"/>
        </w:rPr>
        <w:t xml:space="preserve"> Solid and dashed lines indicate reactions and regulations, as in Figure 1. </w:t>
      </w:r>
      <w:r w:rsidR="00E470ED">
        <w:rPr>
          <w:b/>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9"/>
        <w:gridCol w:w="4621"/>
      </w:tblGrid>
      <w:tr w:rsidR="00E470ED" w14:paraId="54FFB50B" w14:textId="77777777" w:rsidTr="00F75048">
        <w:tc>
          <w:tcPr>
            <w:tcW w:w="4734" w:type="dxa"/>
            <w:vAlign w:val="center"/>
          </w:tcPr>
          <w:p w14:paraId="112B6758" w14:textId="1DE7F2DE" w:rsidR="00E470ED" w:rsidRDefault="008F73EE" w:rsidP="00F75048">
            <w:pPr>
              <w:spacing w:line="240" w:lineRule="auto"/>
              <w:jc w:val="center"/>
              <w:rPr>
                <w:rFonts w:cstheme="minorHAnsi"/>
                <w:szCs w:val="24"/>
              </w:rPr>
            </w:pPr>
            <w:r w:rsidRPr="008F73EE">
              <w:rPr>
                <w:rFonts w:cstheme="minorHAnsi"/>
                <w:noProof/>
                <w:szCs w:val="24"/>
                <w:lang w:eastAsia="zh-CN"/>
              </w:rPr>
              <w:lastRenderedPageBreak/>
              <w:drawing>
                <wp:inline distT="0" distB="0" distL="0" distR="0" wp14:anchorId="4470D355" wp14:editId="01D1717B">
                  <wp:extent cx="2883944" cy="236045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5575" cy="2369978"/>
                          </a:xfrm>
                          <a:prstGeom prst="rect">
                            <a:avLst/>
                          </a:prstGeom>
                        </pic:spPr>
                      </pic:pic>
                    </a:graphicData>
                  </a:graphic>
                </wp:inline>
              </w:drawing>
            </w:r>
          </w:p>
          <w:p w14:paraId="665CF095" w14:textId="763FA53F" w:rsidR="00F75048" w:rsidRPr="00F75048" w:rsidRDefault="00F75048" w:rsidP="00F75048">
            <w:pPr>
              <w:spacing w:line="240" w:lineRule="auto"/>
              <w:jc w:val="center"/>
              <w:rPr>
                <w:rFonts w:cstheme="minorHAnsi"/>
                <w:b/>
                <w:szCs w:val="24"/>
              </w:rPr>
            </w:pPr>
            <w:r w:rsidRPr="00F75048">
              <w:rPr>
                <w:rFonts w:cstheme="minorHAnsi"/>
                <w:b/>
                <w:szCs w:val="24"/>
              </w:rPr>
              <w:t>a</w:t>
            </w:r>
          </w:p>
          <w:p w14:paraId="49284EE5" w14:textId="77777777" w:rsidR="00E470ED" w:rsidRDefault="00E470ED" w:rsidP="00F75048">
            <w:pPr>
              <w:spacing w:line="240" w:lineRule="auto"/>
              <w:jc w:val="center"/>
              <w:rPr>
                <w:rFonts w:cstheme="minorHAnsi"/>
                <w:szCs w:val="24"/>
              </w:rPr>
            </w:pPr>
          </w:p>
        </w:tc>
        <w:tc>
          <w:tcPr>
            <w:tcW w:w="4616" w:type="dxa"/>
            <w:vAlign w:val="center"/>
          </w:tcPr>
          <w:p w14:paraId="2A677C50" w14:textId="223CD259" w:rsidR="00E470ED" w:rsidRDefault="008F73EE" w:rsidP="000E6E1C">
            <w:pPr>
              <w:spacing w:line="240" w:lineRule="auto"/>
              <w:jc w:val="center"/>
              <w:rPr>
                <w:rFonts w:cstheme="minorHAnsi"/>
                <w:szCs w:val="24"/>
              </w:rPr>
            </w:pPr>
            <w:r>
              <w:rPr>
                <w:rFonts w:cstheme="minorHAnsi"/>
                <w:noProof/>
                <w:szCs w:val="24"/>
                <w:lang w:eastAsia="zh-CN"/>
              </w:rPr>
              <w:drawing>
                <wp:inline distT="0" distB="0" distL="0" distR="0" wp14:anchorId="4EF75417" wp14:editId="5ACF2552">
                  <wp:extent cx="2808208" cy="227813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6081" cy="2284520"/>
                          </a:xfrm>
                          <a:prstGeom prst="rect">
                            <a:avLst/>
                          </a:prstGeom>
                          <a:noFill/>
                        </pic:spPr>
                      </pic:pic>
                    </a:graphicData>
                  </a:graphic>
                </wp:inline>
              </w:drawing>
            </w:r>
          </w:p>
          <w:p w14:paraId="125E627F" w14:textId="67127D26" w:rsidR="00F75048" w:rsidRPr="00F75048" w:rsidRDefault="00F75048" w:rsidP="000E6E1C">
            <w:pPr>
              <w:spacing w:line="240" w:lineRule="auto"/>
              <w:jc w:val="center"/>
              <w:rPr>
                <w:rFonts w:cstheme="minorHAnsi"/>
                <w:b/>
                <w:szCs w:val="24"/>
              </w:rPr>
            </w:pPr>
            <w:r w:rsidRPr="00F75048">
              <w:rPr>
                <w:rFonts w:cstheme="minorHAnsi"/>
                <w:b/>
                <w:szCs w:val="24"/>
              </w:rPr>
              <w:t>b</w:t>
            </w:r>
          </w:p>
          <w:p w14:paraId="5F18C9B9" w14:textId="77777777" w:rsidR="00E470ED" w:rsidRDefault="00E470ED" w:rsidP="000E6E1C">
            <w:pPr>
              <w:spacing w:line="240" w:lineRule="auto"/>
              <w:jc w:val="center"/>
              <w:rPr>
                <w:rFonts w:cstheme="minorHAnsi"/>
                <w:szCs w:val="24"/>
              </w:rPr>
            </w:pPr>
          </w:p>
        </w:tc>
      </w:tr>
    </w:tbl>
    <w:p w14:paraId="6D3F6FAC" w14:textId="7FC0698E" w:rsidR="00E470ED" w:rsidRDefault="00565103" w:rsidP="00215442">
      <w:pPr>
        <w:spacing w:before="240" w:after="160" w:line="360" w:lineRule="auto"/>
        <w:jc w:val="both"/>
        <w:rPr>
          <w:b/>
          <w:szCs w:val="24"/>
        </w:rPr>
      </w:pPr>
      <w:r w:rsidRPr="008B0BC6">
        <w:rPr>
          <w:rFonts w:cstheme="minorHAnsi"/>
          <w:b/>
          <w:szCs w:val="24"/>
        </w:rPr>
        <w:t>Figure 3.</w:t>
      </w:r>
      <w:r>
        <w:rPr>
          <w:rFonts w:cstheme="minorHAnsi"/>
          <w:szCs w:val="24"/>
        </w:rPr>
        <w:t xml:space="preserve"> Oscillations in the </w:t>
      </w:r>
      <w:r w:rsidRPr="008B0BC6">
        <w:rPr>
          <w:rFonts w:cstheme="minorHAnsi"/>
          <w:szCs w:val="24"/>
        </w:rPr>
        <w:t>SNF</w:t>
      </w:r>
      <w:r>
        <w:rPr>
          <w:rFonts w:cstheme="minorHAnsi"/>
          <w:szCs w:val="24"/>
        </w:rPr>
        <w:t>(0L3)</w:t>
      </w:r>
      <w:r w:rsidRPr="008B0BC6">
        <w:rPr>
          <w:rFonts w:cstheme="minorHAnsi"/>
          <w:szCs w:val="24"/>
        </w:rPr>
        <w:t xml:space="preserve"> model. </w:t>
      </w:r>
      <w:r w:rsidRPr="008B0BC6">
        <w:rPr>
          <w:rFonts w:cstheme="minorHAnsi"/>
          <w:b/>
          <w:szCs w:val="24"/>
        </w:rPr>
        <w:t>(a)</w:t>
      </w:r>
      <w:r w:rsidRPr="008B0BC6">
        <w:rPr>
          <w:rFonts w:cstheme="minorHAnsi"/>
          <w:szCs w:val="24"/>
        </w:rPr>
        <w:t xml:space="preserve"> </w:t>
      </w:r>
      <w:proofErr w:type="spellStart"/>
      <w:r w:rsidRPr="008B0BC6">
        <w:rPr>
          <w:rFonts w:cstheme="minorHAnsi"/>
          <w:szCs w:val="24"/>
        </w:rPr>
        <w:t>Hopf</w:t>
      </w:r>
      <w:proofErr w:type="spellEnd"/>
      <w:r w:rsidRPr="008B0BC6">
        <w:rPr>
          <w:rFonts w:cstheme="minorHAnsi"/>
          <w:szCs w:val="24"/>
        </w:rPr>
        <w:t xml:space="preserve"> bifurcation curve given by </w:t>
      </w:r>
      <w:proofErr w:type="spellStart"/>
      <w:r w:rsidRPr="008B0BC6">
        <w:rPr>
          <w:rFonts w:cstheme="minorHAnsi"/>
          <w:szCs w:val="24"/>
        </w:rPr>
        <w:t>Eq</w:t>
      </w:r>
      <w:r>
        <w:rPr>
          <w:rFonts w:cstheme="minorHAnsi"/>
          <w:szCs w:val="24"/>
        </w:rPr>
        <w:t>s</w:t>
      </w:r>
      <w:proofErr w:type="spellEnd"/>
      <w:r w:rsidRPr="008B0BC6">
        <w:rPr>
          <w:rFonts w:cstheme="minorHAnsi"/>
          <w:szCs w:val="24"/>
        </w:rPr>
        <w:t>. (</w:t>
      </w:r>
      <w:r>
        <w:rPr>
          <w:rFonts w:cstheme="minorHAnsi"/>
          <w:szCs w:val="24"/>
        </w:rPr>
        <w:t>9-</w:t>
      </w:r>
      <w:r w:rsidRPr="008B0BC6">
        <w:rPr>
          <w:rFonts w:cstheme="minorHAnsi"/>
          <w:szCs w:val="24"/>
        </w:rPr>
        <w:t xml:space="preserve">10). </w:t>
      </w:r>
      <w:r>
        <w:rPr>
          <w:rFonts w:cstheme="minorHAnsi"/>
          <w:szCs w:val="24"/>
        </w:rPr>
        <w:t>‘Five-point’ criterion: b</w:t>
      </w:r>
      <w:r w:rsidRPr="008B0BC6">
        <w:rPr>
          <w:rFonts w:cstheme="minorHAnsi"/>
          <w:szCs w:val="24"/>
        </w:rPr>
        <w:t>lack circle</w:t>
      </w:r>
      <w:r>
        <w:rPr>
          <w:rFonts w:cstheme="minorHAnsi"/>
          <w:szCs w:val="24"/>
        </w:rPr>
        <w:t>, ‘homozygous diploid’ cell</w:t>
      </w:r>
      <w:r w:rsidRPr="008B0BC6">
        <w:rPr>
          <w:rFonts w:cstheme="minorHAnsi"/>
          <w:szCs w:val="24"/>
        </w:rPr>
        <w:t>; white circles</w:t>
      </w:r>
      <w:r>
        <w:rPr>
          <w:rFonts w:cstheme="minorHAnsi"/>
          <w:szCs w:val="24"/>
        </w:rPr>
        <w:t>,</w:t>
      </w:r>
      <w:r w:rsidRPr="008B0BC6">
        <w:rPr>
          <w:rFonts w:cstheme="minorHAnsi"/>
          <w:szCs w:val="24"/>
        </w:rPr>
        <w:t xml:space="preserve"> heterozygous diploid cells; red circles</w:t>
      </w:r>
      <w:r>
        <w:rPr>
          <w:rFonts w:cstheme="minorHAnsi"/>
          <w:szCs w:val="24"/>
        </w:rPr>
        <w:t>,</w:t>
      </w:r>
      <w:r w:rsidRPr="008B0BC6">
        <w:rPr>
          <w:rFonts w:cstheme="minorHAnsi"/>
          <w:szCs w:val="24"/>
        </w:rPr>
        <w:t xml:space="preserve"> tetraploid cells. </w:t>
      </w:r>
      <w:r w:rsidRPr="008B0BC6">
        <w:rPr>
          <w:rFonts w:cstheme="minorHAnsi"/>
          <w:b/>
          <w:szCs w:val="24"/>
        </w:rPr>
        <w:t>(b)</w:t>
      </w:r>
      <w:r w:rsidRPr="008B0BC6">
        <w:rPr>
          <w:rFonts w:cstheme="minorHAnsi"/>
          <w:szCs w:val="24"/>
        </w:rPr>
        <w:t xml:space="preserve"> Oscillations for homozygous diploid cells (</w:t>
      </w:r>
      <w:r w:rsidRPr="008B0BC6">
        <w:rPr>
          <w:rFonts w:ascii="Cambria" w:hAnsi="Cambria" w:cstheme="minorHAnsi"/>
          <w:i/>
          <w:szCs w:val="24"/>
        </w:rPr>
        <w:t>A</w:t>
      </w:r>
      <w:r w:rsidRPr="008B0BC6">
        <w:rPr>
          <w:rFonts w:ascii="Cambria" w:hAnsi="Cambria" w:cstheme="minorHAnsi"/>
          <w:szCs w:val="24"/>
          <w:vertAlign w:val="subscript"/>
        </w:rPr>
        <w:t xml:space="preserve">T </w:t>
      </w:r>
      <w:r w:rsidRPr="008B0BC6">
        <w:rPr>
          <w:rFonts w:cstheme="minorHAnsi"/>
          <w:szCs w:val="24"/>
        </w:rPr>
        <w:t>= 1</w:t>
      </w:r>
      <w:r>
        <w:rPr>
          <w:rFonts w:cstheme="minorHAnsi"/>
          <w:szCs w:val="24"/>
        </w:rPr>
        <w:t>00</w:t>
      </w:r>
      <w:r w:rsidR="006A679A">
        <w:rPr>
          <w:rFonts w:cstheme="minorHAnsi"/>
          <w:szCs w:val="24"/>
        </w:rPr>
        <w:t>0</w:t>
      </w:r>
      <w:r w:rsidRPr="008B0BC6">
        <w:rPr>
          <w:rFonts w:cstheme="minorHAnsi"/>
          <w:szCs w:val="24"/>
        </w:rPr>
        <w:t xml:space="preserve">, </w:t>
      </w:r>
      <w:r>
        <w:rPr>
          <w:rFonts w:ascii="Cambria" w:hAnsi="Cambria" w:cstheme="minorHAnsi"/>
          <w:i/>
          <w:szCs w:val="24"/>
        </w:rPr>
        <w:t>α</w:t>
      </w:r>
      <w:r w:rsidRPr="008B0BC6">
        <w:rPr>
          <w:rFonts w:ascii="Cambria" w:hAnsi="Cambria" w:cstheme="minorHAnsi"/>
          <w:i/>
          <w:szCs w:val="24"/>
        </w:rPr>
        <w:t xml:space="preserve"> </w:t>
      </w:r>
      <w:r>
        <w:rPr>
          <w:rFonts w:cstheme="minorHAnsi"/>
          <w:szCs w:val="24"/>
        </w:rPr>
        <w:t>= 20,000), Period = 3.8</w:t>
      </w:r>
      <w:r w:rsidRPr="008B0BC6">
        <w:rPr>
          <w:rFonts w:cstheme="minorHAnsi"/>
          <w:szCs w:val="24"/>
        </w:rPr>
        <w:t xml:space="preserve">; </w:t>
      </w:r>
      <w:proofErr w:type="spellStart"/>
      <w:r w:rsidRPr="00565103">
        <w:rPr>
          <w:rFonts w:ascii="Cambria" w:hAnsi="Cambria" w:cstheme="minorHAnsi"/>
          <w:i/>
          <w:szCs w:val="24"/>
        </w:rPr>
        <w:t>P</w:t>
      </w:r>
      <w:r w:rsidRPr="00565103">
        <w:rPr>
          <w:rFonts w:ascii="Cambria" w:hAnsi="Cambria" w:cstheme="minorHAnsi"/>
          <w:szCs w:val="24"/>
          <w:vertAlign w:val="subscript"/>
        </w:rPr>
        <w:t>tot</w:t>
      </w:r>
      <w:proofErr w:type="spellEnd"/>
      <w:r w:rsidR="006A679A">
        <w:rPr>
          <w:rFonts w:cstheme="minorHAnsi"/>
          <w:szCs w:val="24"/>
        </w:rPr>
        <w:t xml:space="preserve"> = 2650</w:t>
      </w:r>
      <w:r w:rsidRPr="008B0BC6">
        <w:rPr>
          <w:rFonts w:cstheme="minorHAnsi"/>
          <w:szCs w:val="24"/>
        </w:rPr>
        <w:t xml:space="preserve">. </w:t>
      </w:r>
      <w:r w:rsidR="00E470ED">
        <w:rPr>
          <w:b/>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470ED" w14:paraId="54F43426" w14:textId="77777777" w:rsidTr="00F75048">
        <w:tc>
          <w:tcPr>
            <w:tcW w:w="4601" w:type="dxa"/>
            <w:vAlign w:val="center"/>
          </w:tcPr>
          <w:p w14:paraId="0C363AD4" w14:textId="77777777" w:rsidR="00E470ED" w:rsidRDefault="00F75048" w:rsidP="00F75048">
            <w:pPr>
              <w:spacing w:line="240" w:lineRule="auto"/>
              <w:jc w:val="center"/>
              <w:rPr>
                <w:noProof/>
              </w:rPr>
            </w:pPr>
            <w:r>
              <w:rPr>
                <w:noProof/>
                <w:lang w:eastAsia="zh-CN"/>
              </w:rPr>
              <w:lastRenderedPageBreak/>
              <w:drawing>
                <wp:inline distT="0" distB="0" distL="0" distR="0" wp14:anchorId="6A2B13C3" wp14:editId="00B28FDD">
                  <wp:extent cx="2830618" cy="2230686"/>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2715" cy="2240219"/>
                          </a:xfrm>
                          <a:prstGeom prst="rect">
                            <a:avLst/>
                          </a:prstGeom>
                          <a:noFill/>
                        </pic:spPr>
                      </pic:pic>
                    </a:graphicData>
                  </a:graphic>
                </wp:inline>
              </w:drawing>
            </w:r>
          </w:p>
          <w:p w14:paraId="696A54CA" w14:textId="575801F6" w:rsidR="00F75048" w:rsidRPr="00F75048" w:rsidRDefault="00F75048" w:rsidP="00F75048">
            <w:pPr>
              <w:spacing w:line="240" w:lineRule="auto"/>
              <w:jc w:val="center"/>
              <w:rPr>
                <w:b/>
                <w:noProof/>
              </w:rPr>
            </w:pPr>
            <w:r w:rsidRPr="00F75048">
              <w:rPr>
                <w:b/>
                <w:noProof/>
              </w:rPr>
              <w:t>a</w:t>
            </w:r>
          </w:p>
        </w:tc>
        <w:tc>
          <w:tcPr>
            <w:tcW w:w="4749" w:type="dxa"/>
            <w:vAlign w:val="center"/>
          </w:tcPr>
          <w:p w14:paraId="4660C836" w14:textId="77777777" w:rsidR="00E470ED" w:rsidRDefault="008F73EE" w:rsidP="000E6E1C">
            <w:pPr>
              <w:spacing w:line="240" w:lineRule="auto"/>
              <w:rPr>
                <w:rFonts w:cstheme="minorHAnsi"/>
                <w:noProof/>
                <w:szCs w:val="24"/>
              </w:rPr>
            </w:pPr>
            <w:r>
              <w:rPr>
                <w:rFonts w:cstheme="minorHAnsi"/>
                <w:noProof/>
                <w:szCs w:val="24"/>
                <w:lang w:eastAsia="zh-CN"/>
              </w:rPr>
              <w:drawing>
                <wp:inline distT="0" distB="0" distL="0" distR="0" wp14:anchorId="1AAB31F1" wp14:editId="26875F02">
                  <wp:extent cx="2813135" cy="2221150"/>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7914" cy="2232819"/>
                          </a:xfrm>
                          <a:prstGeom prst="rect">
                            <a:avLst/>
                          </a:prstGeom>
                          <a:noFill/>
                        </pic:spPr>
                      </pic:pic>
                    </a:graphicData>
                  </a:graphic>
                </wp:inline>
              </w:drawing>
            </w:r>
          </w:p>
          <w:p w14:paraId="2F43BE9C" w14:textId="38548F91" w:rsidR="00F75048" w:rsidRPr="00F75048" w:rsidRDefault="00F75048" w:rsidP="00F75048">
            <w:pPr>
              <w:spacing w:line="240" w:lineRule="auto"/>
              <w:jc w:val="center"/>
              <w:rPr>
                <w:rFonts w:cstheme="minorHAnsi"/>
                <w:b/>
                <w:noProof/>
                <w:szCs w:val="24"/>
              </w:rPr>
            </w:pPr>
            <w:r w:rsidRPr="00F75048">
              <w:rPr>
                <w:rFonts w:cstheme="minorHAnsi"/>
                <w:b/>
                <w:noProof/>
                <w:szCs w:val="24"/>
              </w:rPr>
              <w:t>b</w:t>
            </w:r>
          </w:p>
        </w:tc>
      </w:tr>
      <w:tr w:rsidR="00E470ED" w14:paraId="15E6DED7" w14:textId="77777777" w:rsidTr="00215442">
        <w:tc>
          <w:tcPr>
            <w:tcW w:w="9350" w:type="dxa"/>
            <w:gridSpan w:val="2"/>
            <w:vAlign w:val="center"/>
          </w:tcPr>
          <w:p w14:paraId="3781689A" w14:textId="2AE14CA3" w:rsidR="00E470ED" w:rsidRDefault="00F75048" w:rsidP="000E6E1C">
            <w:pPr>
              <w:spacing w:line="240" w:lineRule="auto"/>
              <w:jc w:val="center"/>
              <w:rPr>
                <w:rFonts w:cstheme="minorHAnsi"/>
                <w:szCs w:val="24"/>
              </w:rPr>
            </w:pPr>
            <w:r>
              <w:rPr>
                <w:rFonts w:cstheme="minorHAnsi"/>
                <w:noProof/>
                <w:szCs w:val="24"/>
                <w:lang w:eastAsia="zh-CN"/>
              </w:rPr>
              <w:drawing>
                <wp:inline distT="0" distB="0" distL="0" distR="0" wp14:anchorId="481F70A0" wp14:editId="144F8C5F">
                  <wp:extent cx="3084737" cy="242205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1149" cy="2427094"/>
                          </a:xfrm>
                          <a:prstGeom prst="rect">
                            <a:avLst/>
                          </a:prstGeom>
                          <a:noFill/>
                        </pic:spPr>
                      </pic:pic>
                    </a:graphicData>
                  </a:graphic>
                </wp:inline>
              </w:drawing>
            </w:r>
          </w:p>
          <w:p w14:paraId="012224B5" w14:textId="584C2EF6" w:rsidR="00E470ED" w:rsidRPr="00F75048" w:rsidRDefault="00F75048" w:rsidP="00F75048">
            <w:pPr>
              <w:spacing w:line="240" w:lineRule="auto"/>
              <w:jc w:val="center"/>
              <w:rPr>
                <w:rFonts w:cstheme="minorHAnsi"/>
                <w:b/>
                <w:szCs w:val="24"/>
              </w:rPr>
            </w:pPr>
            <w:r w:rsidRPr="00F75048">
              <w:rPr>
                <w:rFonts w:cstheme="minorHAnsi"/>
                <w:b/>
                <w:szCs w:val="24"/>
              </w:rPr>
              <w:t>c</w:t>
            </w:r>
          </w:p>
        </w:tc>
      </w:tr>
      <w:tr w:rsidR="00E470ED" w14:paraId="6E0D60F1" w14:textId="77777777" w:rsidTr="00215442">
        <w:tc>
          <w:tcPr>
            <w:tcW w:w="9350" w:type="dxa"/>
            <w:gridSpan w:val="2"/>
          </w:tcPr>
          <w:p w14:paraId="54FFA297" w14:textId="572A7CDF" w:rsidR="00E470ED" w:rsidRDefault="00E470ED" w:rsidP="00215442">
            <w:pPr>
              <w:spacing w:before="240" w:line="360" w:lineRule="auto"/>
              <w:jc w:val="both"/>
              <w:rPr>
                <w:rFonts w:cstheme="minorHAnsi"/>
                <w:szCs w:val="24"/>
              </w:rPr>
            </w:pPr>
            <w:r w:rsidRPr="004014B6">
              <w:rPr>
                <w:rFonts w:cstheme="minorHAnsi"/>
                <w:b/>
                <w:szCs w:val="24"/>
              </w:rPr>
              <w:t>Figure 4.</w:t>
            </w:r>
            <w:r>
              <w:rPr>
                <w:rFonts w:cstheme="minorHAnsi"/>
                <w:szCs w:val="24"/>
              </w:rPr>
              <w:t xml:space="preserve"> SNF(0LN) models. </w:t>
            </w:r>
            <w:r w:rsidR="00215442">
              <w:rPr>
                <w:rFonts w:cstheme="minorHAnsi"/>
                <w:b/>
                <w:szCs w:val="24"/>
              </w:rPr>
              <w:t>(a)</w:t>
            </w:r>
            <w:r>
              <w:rPr>
                <w:rFonts w:cstheme="minorHAnsi"/>
                <w:szCs w:val="24"/>
              </w:rPr>
              <w:t xml:space="preserve"> Loci of </w:t>
            </w:r>
            <w:proofErr w:type="spellStart"/>
            <w:r>
              <w:rPr>
                <w:rFonts w:cstheme="minorHAnsi"/>
                <w:szCs w:val="24"/>
              </w:rPr>
              <w:t>Hopf</w:t>
            </w:r>
            <w:proofErr w:type="spellEnd"/>
            <w:r>
              <w:rPr>
                <w:rFonts w:cstheme="minorHAnsi"/>
                <w:szCs w:val="24"/>
              </w:rPr>
              <w:t xml:space="preserve"> bifurcations for </w:t>
            </w:r>
            <w:r w:rsidRPr="00EA0FC3">
              <w:rPr>
                <w:rFonts w:cstheme="minorHAnsi"/>
                <w:i/>
                <w:szCs w:val="24"/>
              </w:rPr>
              <w:t>N</w:t>
            </w:r>
            <w:r>
              <w:rPr>
                <w:rFonts w:cstheme="minorHAnsi"/>
                <w:szCs w:val="24"/>
              </w:rPr>
              <w:t xml:space="preserve"> = 3, 4, 6, 8. </w:t>
            </w:r>
            <w:r w:rsidR="00215442">
              <w:rPr>
                <w:rFonts w:cstheme="minorHAnsi"/>
                <w:b/>
                <w:szCs w:val="24"/>
              </w:rPr>
              <w:t>(b)</w:t>
            </w:r>
            <w:r>
              <w:rPr>
                <w:rFonts w:cstheme="minorHAnsi"/>
                <w:szCs w:val="24"/>
              </w:rPr>
              <w:t xml:space="preserve"> Contour lines of constant </w:t>
            </w:r>
            <w:proofErr w:type="spellStart"/>
            <w:r w:rsidRPr="004014B6">
              <w:rPr>
                <w:rFonts w:ascii="Cambria" w:hAnsi="Cambria" w:cstheme="minorHAnsi"/>
                <w:i/>
                <w:szCs w:val="24"/>
              </w:rPr>
              <w:t>P</w:t>
            </w:r>
            <w:r w:rsidRPr="004014B6">
              <w:rPr>
                <w:rFonts w:ascii="Cambria" w:hAnsi="Cambria" w:cstheme="minorHAnsi"/>
                <w:szCs w:val="24"/>
                <w:vertAlign w:val="subscript"/>
              </w:rPr>
              <w:t>tot</w:t>
            </w:r>
            <w:proofErr w:type="spellEnd"/>
            <w:r>
              <w:rPr>
                <w:rFonts w:cstheme="minorHAnsi"/>
                <w:szCs w:val="24"/>
              </w:rPr>
              <w:t xml:space="preserve"> (expressed as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hAnsi="Cambria Math" w:cstheme="minorHAnsi"/>
                  <w:szCs w:val="24"/>
                </w:rPr>
                <m:t>=100</m:t>
              </m:r>
              <m:r>
                <m:rPr>
                  <m:nor/>
                </m:rPr>
                <w:rPr>
                  <w:rFonts w:ascii="Cambria Math" w:hAnsi="Cambria Math" w:cstheme="minorHAnsi"/>
                  <w:szCs w:val="24"/>
                </w:rPr>
                <m:t>nM</m:t>
              </m:r>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P</m:t>
                  </m:r>
                </m:e>
                <m:sub>
                  <m:r>
                    <m:rPr>
                      <m:nor/>
                    </m:rPr>
                    <w:rPr>
                      <w:rFonts w:ascii="Cambria Math" w:hAnsi="Cambria Math" w:cstheme="minorHAnsi"/>
                      <w:szCs w:val="24"/>
                    </w:rPr>
                    <m:t>tot</m:t>
                  </m:r>
                </m:sub>
              </m:sSub>
            </m:oMath>
            <w:r>
              <w:rPr>
                <w:rFonts w:cstheme="minorHAnsi"/>
                <w:szCs w:val="24"/>
              </w:rPr>
              <w:t>) for SNF(0L8) model</w:t>
            </w:r>
            <w:r w:rsidR="00532756">
              <w:rPr>
                <w:rFonts w:cstheme="minorHAnsi"/>
                <w:szCs w:val="24"/>
              </w:rPr>
              <w:t>. Circles mark the ‘five-point’ criterion, as in Figure 3a</w:t>
            </w:r>
            <w:r>
              <w:rPr>
                <w:rFonts w:cstheme="minorHAnsi"/>
                <w:szCs w:val="24"/>
              </w:rPr>
              <w:t xml:space="preserve">. </w:t>
            </w:r>
            <w:r w:rsidR="00215442">
              <w:rPr>
                <w:rFonts w:cstheme="minorHAnsi"/>
                <w:b/>
                <w:szCs w:val="24"/>
              </w:rPr>
              <w:t>(c)</w:t>
            </w:r>
            <w:r>
              <w:rPr>
                <w:rFonts w:cstheme="minorHAnsi"/>
                <w:szCs w:val="24"/>
              </w:rPr>
              <w:t xml:space="preserve"> Simulation of WT cell, SNF(0L8) with </w:t>
            </w:r>
            <w:r w:rsidRPr="00EC1087">
              <w:rPr>
                <w:rFonts w:ascii="Cambria" w:hAnsi="Cambria" w:cstheme="minorHAnsi"/>
                <w:i/>
                <w:szCs w:val="24"/>
              </w:rPr>
              <w:t>A</w:t>
            </w:r>
            <w:r w:rsidRPr="00EC1087">
              <w:rPr>
                <w:rFonts w:ascii="Cambria" w:hAnsi="Cambria" w:cstheme="minorHAnsi"/>
                <w:szCs w:val="24"/>
                <w:vertAlign w:val="subscript"/>
              </w:rPr>
              <w:t>T</w:t>
            </w:r>
            <w:r>
              <w:rPr>
                <w:rFonts w:cstheme="minorHAnsi"/>
                <w:szCs w:val="24"/>
              </w:rPr>
              <w:t xml:space="preserve"> = 40, </w:t>
            </w:r>
            <w:r w:rsidRPr="00EA0FC3">
              <w:rPr>
                <w:rFonts w:cstheme="minorHAnsi"/>
                <w:i/>
                <w:szCs w:val="24"/>
              </w:rPr>
              <w:t>α</w:t>
            </w:r>
            <w:r>
              <w:rPr>
                <w:rFonts w:cstheme="minorHAnsi"/>
                <w:szCs w:val="24"/>
              </w:rPr>
              <w:t xml:space="preserve"> = 200. Period = 15.5, </w:t>
            </w:r>
            <w:proofErr w:type="spellStart"/>
            <w:r w:rsidRPr="00215442">
              <w:rPr>
                <w:rFonts w:ascii="Cambria" w:hAnsi="Cambria" w:cstheme="minorHAnsi"/>
                <w:i/>
                <w:szCs w:val="24"/>
              </w:rPr>
              <w:t>P</w:t>
            </w:r>
            <w:r w:rsidRPr="00215442">
              <w:rPr>
                <w:rFonts w:ascii="Cambria" w:hAnsi="Cambria" w:cstheme="minorHAnsi"/>
                <w:szCs w:val="24"/>
                <w:vertAlign w:val="subscript"/>
              </w:rPr>
              <w:t>tot</w:t>
            </w:r>
            <w:proofErr w:type="spellEnd"/>
            <w:r>
              <w:rPr>
                <w:rFonts w:cstheme="minorHAnsi"/>
                <w:szCs w:val="24"/>
              </w:rPr>
              <w:t xml:space="preserve"> = 540, </w:t>
            </w:r>
            <m:oMath>
              <m:sSub>
                <m:sSubPr>
                  <m:ctrlPr>
                    <w:rPr>
                      <w:rFonts w:ascii="Cambria Math" w:hAnsi="Cambria Math" w:cstheme="minorHAnsi"/>
                      <w:i/>
                      <w:szCs w:val="24"/>
                    </w:rPr>
                  </m:ctrlPr>
                </m:sSubPr>
                <m:e>
                  <m:acc>
                    <m:accPr>
                      <m:ctrlPr>
                        <w:rPr>
                          <w:rFonts w:ascii="Cambria Math" w:hAnsi="Cambria Math" w:cstheme="minorHAnsi"/>
                          <w:i/>
                          <w:szCs w:val="24"/>
                        </w:rPr>
                      </m:ctrlPr>
                    </m:accPr>
                    <m:e>
                      <m:r>
                        <w:rPr>
                          <w:rFonts w:ascii="Cambria Math" w:hAnsi="Cambria Math" w:cstheme="minorHAnsi"/>
                          <w:szCs w:val="24"/>
                        </w:rPr>
                        <m:t>K</m:t>
                      </m:r>
                    </m:e>
                  </m:acc>
                </m:e>
                <m:sub>
                  <m:r>
                    <m:rPr>
                      <m:nor/>
                    </m:rPr>
                    <w:rPr>
                      <w:rFonts w:ascii="Cambria Math" w:hAnsi="Cambria Math" w:cstheme="minorHAnsi"/>
                      <w:szCs w:val="24"/>
                    </w:rPr>
                    <m:t>d</m:t>
                  </m:r>
                </m:sub>
              </m:sSub>
              <m:r>
                <w:rPr>
                  <w:rFonts w:ascii="Cambria Math" w:hAnsi="Cambria Math" w:cstheme="minorHAnsi"/>
                  <w:szCs w:val="24"/>
                </w:rPr>
                <m:t xml:space="preserve">=0.2 </m:t>
              </m:r>
              <m:r>
                <m:rPr>
                  <m:nor/>
                </m:rPr>
                <w:rPr>
                  <w:rFonts w:ascii="Cambria Math" w:hAnsi="Cambria Math" w:cstheme="minorHAnsi"/>
                  <w:szCs w:val="24"/>
                </w:rPr>
                <m:t>nM</m:t>
              </m:r>
            </m:oMath>
            <w:r>
              <w:rPr>
                <w:rFonts w:cstheme="minorHAnsi"/>
                <w:szCs w:val="24"/>
              </w:rPr>
              <w:t xml:space="preserve">. </w:t>
            </w:r>
          </w:p>
        </w:tc>
      </w:tr>
    </w:tbl>
    <w:p w14:paraId="30F813C1" w14:textId="77777777" w:rsidR="00E470ED" w:rsidRDefault="00E470ED">
      <w:pPr>
        <w:spacing w:after="160" w:line="259" w:lineRule="auto"/>
        <w:rPr>
          <w:b/>
          <w:szCs w:val="24"/>
        </w:rPr>
      </w:pPr>
      <w:r>
        <w:rPr>
          <w:b/>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764"/>
      </w:tblGrid>
      <w:tr w:rsidR="00E470ED" w14:paraId="3341B55F" w14:textId="77777777" w:rsidTr="00AD547F">
        <w:tc>
          <w:tcPr>
            <w:tcW w:w="4596" w:type="dxa"/>
          </w:tcPr>
          <w:p w14:paraId="53D6421C" w14:textId="77777777" w:rsidR="00E470ED" w:rsidRDefault="00F75048" w:rsidP="00F75048">
            <w:pPr>
              <w:spacing w:line="240" w:lineRule="auto"/>
              <w:jc w:val="both"/>
              <w:rPr>
                <w:rFonts w:cstheme="minorHAnsi"/>
                <w:szCs w:val="24"/>
              </w:rPr>
            </w:pPr>
            <w:r>
              <w:rPr>
                <w:rFonts w:cstheme="minorHAnsi"/>
                <w:noProof/>
                <w:szCs w:val="24"/>
                <w:lang w:eastAsia="zh-CN"/>
              </w:rPr>
              <w:lastRenderedPageBreak/>
              <w:drawing>
                <wp:inline distT="0" distB="0" distL="0" distR="0" wp14:anchorId="3BCB58FD" wp14:editId="38D70C51">
                  <wp:extent cx="2778168" cy="225391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2396" cy="2257347"/>
                          </a:xfrm>
                          <a:prstGeom prst="rect">
                            <a:avLst/>
                          </a:prstGeom>
                          <a:noFill/>
                        </pic:spPr>
                      </pic:pic>
                    </a:graphicData>
                  </a:graphic>
                </wp:inline>
              </w:drawing>
            </w:r>
          </w:p>
          <w:p w14:paraId="644816AE" w14:textId="095D40E5" w:rsidR="00F75048" w:rsidRPr="00F75048" w:rsidRDefault="00F75048" w:rsidP="00F75048">
            <w:pPr>
              <w:spacing w:line="240" w:lineRule="auto"/>
              <w:jc w:val="center"/>
              <w:rPr>
                <w:rFonts w:cstheme="minorHAnsi"/>
                <w:b/>
                <w:szCs w:val="24"/>
              </w:rPr>
            </w:pPr>
            <w:r w:rsidRPr="00F75048">
              <w:rPr>
                <w:rFonts w:cstheme="minorHAnsi"/>
                <w:b/>
                <w:szCs w:val="24"/>
              </w:rPr>
              <w:t>a</w:t>
            </w:r>
          </w:p>
        </w:tc>
        <w:tc>
          <w:tcPr>
            <w:tcW w:w="4764" w:type="dxa"/>
          </w:tcPr>
          <w:p w14:paraId="59D783C7" w14:textId="77777777" w:rsidR="00E470ED" w:rsidRDefault="00532756" w:rsidP="000E6E1C">
            <w:pPr>
              <w:spacing w:line="240" w:lineRule="auto"/>
              <w:jc w:val="both"/>
              <w:rPr>
                <w:rFonts w:cstheme="minorHAnsi"/>
                <w:szCs w:val="24"/>
              </w:rPr>
            </w:pPr>
            <w:r>
              <w:rPr>
                <w:rFonts w:cstheme="minorHAnsi"/>
                <w:noProof/>
                <w:szCs w:val="24"/>
                <w:lang w:eastAsia="zh-CN"/>
              </w:rPr>
              <w:drawing>
                <wp:inline distT="0" distB="0" distL="0" distR="0" wp14:anchorId="0DABC2DF" wp14:editId="78E44300">
                  <wp:extent cx="2884861" cy="22903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2745" cy="2296631"/>
                          </a:xfrm>
                          <a:prstGeom prst="rect">
                            <a:avLst/>
                          </a:prstGeom>
                          <a:noFill/>
                        </pic:spPr>
                      </pic:pic>
                    </a:graphicData>
                  </a:graphic>
                </wp:inline>
              </w:drawing>
            </w:r>
          </w:p>
          <w:p w14:paraId="2009CE72" w14:textId="5BC32486" w:rsidR="00F75048" w:rsidRPr="00F75048" w:rsidRDefault="00F75048" w:rsidP="00F75048">
            <w:pPr>
              <w:spacing w:line="240" w:lineRule="auto"/>
              <w:jc w:val="center"/>
              <w:rPr>
                <w:rFonts w:cstheme="minorHAnsi"/>
                <w:b/>
                <w:szCs w:val="24"/>
              </w:rPr>
            </w:pPr>
            <w:r w:rsidRPr="00F75048">
              <w:rPr>
                <w:rFonts w:cstheme="minorHAnsi"/>
                <w:b/>
                <w:szCs w:val="24"/>
              </w:rPr>
              <w:t>b</w:t>
            </w:r>
          </w:p>
        </w:tc>
      </w:tr>
    </w:tbl>
    <w:p w14:paraId="178ACFB0" w14:textId="582FCC53" w:rsidR="00E470ED" w:rsidRDefault="0071033C" w:rsidP="0071033C">
      <w:pPr>
        <w:spacing w:before="240" w:line="360" w:lineRule="auto"/>
        <w:jc w:val="both"/>
        <w:rPr>
          <w:szCs w:val="24"/>
        </w:rPr>
      </w:pPr>
      <w:r>
        <w:rPr>
          <w:b/>
          <w:szCs w:val="24"/>
        </w:rPr>
        <w:t xml:space="preserve">Figure 5. </w:t>
      </w:r>
      <w:r w:rsidR="00CD33F0">
        <w:rPr>
          <w:szCs w:val="24"/>
        </w:rPr>
        <w:t>SNF(0M8) model.</w:t>
      </w:r>
      <w:r>
        <w:rPr>
          <w:b/>
          <w:szCs w:val="24"/>
        </w:rPr>
        <w:t xml:space="preserve"> (a) </w:t>
      </w:r>
      <w:r w:rsidR="00CD33F0">
        <w:rPr>
          <w:szCs w:val="24"/>
        </w:rPr>
        <w:t xml:space="preserve">Bifurcation diagram for </w:t>
      </w:r>
      <w:proofErr w:type="spellStart"/>
      <w:r w:rsidR="00CD33F0" w:rsidRPr="00CD33F0">
        <w:rPr>
          <w:i/>
          <w:szCs w:val="24"/>
        </w:rPr>
        <w:t>K</w:t>
      </w:r>
      <w:r w:rsidR="00CD33F0" w:rsidRPr="00CD33F0">
        <w:rPr>
          <w:szCs w:val="24"/>
          <w:vertAlign w:val="subscript"/>
        </w:rPr>
        <w:t>d</w:t>
      </w:r>
      <w:proofErr w:type="spellEnd"/>
      <w:r w:rsidR="00CD33F0">
        <w:rPr>
          <w:szCs w:val="24"/>
        </w:rPr>
        <w:t xml:space="preserve"> = 1, </w:t>
      </w:r>
      <w:proofErr w:type="spellStart"/>
      <w:r w:rsidR="00CD33F0" w:rsidRPr="00CD33F0">
        <w:rPr>
          <w:i/>
          <w:szCs w:val="24"/>
        </w:rPr>
        <w:t>V</w:t>
      </w:r>
      <w:r w:rsidR="00CD33F0" w:rsidRPr="00CD33F0">
        <w:rPr>
          <w:szCs w:val="24"/>
          <w:vertAlign w:val="subscript"/>
        </w:rPr>
        <w:t>max</w:t>
      </w:r>
      <w:proofErr w:type="spellEnd"/>
      <w:r w:rsidR="00CD33F0">
        <w:rPr>
          <w:szCs w:val="24"/>
        </w:rPr>
        <w:t xml:space="preserve"> = 3.8, </w:t>
      </w:r>
      <w:r w:rsidR="00CD33F0" w:rsidRPr="00CD33F0">
        <w:rPr>
          <w:i/>
          <w:szCs w:val="24"/>
        </w:rPr>
        <w:t>K</w:t>
      </w:r>
      <w:r w:rsidR="00CD33F0" w:rsidRPr="00CD33F0">
        <w:rPr>
          <w:szCs w:val="24"/>
          <w:vertAlign w:val="subscript"/>
        </w:rPr>
        <w:t>m</w:t>
      </w:r>
      <w:r w:rsidR="00CD33F0">
        <w:rPr>
          <w:szCs w:val="24"/>
        </w:rPr>
        <w:t xml:space="preserve"> = 1. Five-point figure locates WT cell at the black dot.</w:t>
      </w:r>
      <w:r w:rsidR="00CD33F0">
        <w:rPr>
          <w:b/>
          <w:szCs w:val="24"/>
        </w:rPr>
        <w:t xml:space="preserve"> (b) </w:t>
      </w:r>
      <w:r w:rsidR="00CD33F0">
        <w:rPr>
          <w:szCs w:val="24"/>
        </w:rPr>
        <w:t xml:space="preserve">Time-courses of </w:t>
      </w:r>
      <w:r w:rsidR="00CD33F0" w:rsidRPr="00CD33F0">
        <w:rPr>
          <w:i/>
          <w:szCs w:val="24"/>
        </w:rPr>
        <w:t>M</w:t>
      </w:r>
      <w:r w:rsidR="00CD33F0">
        <w:rPr>
          <w:szCs w:val="24"/>
        </w:rPr>
        <w:t>(</w:t>
      </w:r>
      <w:r w:rsidR="00CD33F0" w:rsidRPr="00CD33F0">
        <w:rPr>
          <w:i/>
          <w:szCs w:val="24"/>
        </w:rPr>
        <w:t>t</w:t>
      </w:r>
      <w:r w:rsidR="00CD33F0">
        <w:rPr>
          <w:szCs w:val="24"/>
        </w:rPr>
        <w:t xml:space="preserve">), </w:t>
      </w:r>
      <w:r w:rsidR="00CD33F0" w:rsidRPr="00CD33F0">
        <w:rPr>
          <w:i/>
          <w:szCs w:val="24"/>
        </w:rPr>
        <w:t>P</w:t>
      </w:r>
      <w:r w:rsidR="00CD33F0">
        <w:rPr>
          <w:szCs w:val="24"/>
        </w:rPr>
        <w:t xml:space="preserve">(t) and </w:t>
      </w:r>
      <w:proofErr w:type="spellStart"/>
      <w:r w:rsidR="00CD33F0" w:rsidRPr="00CD33F0">
        <w:rPr>
          <w:i/>
          <w:szCs w:val="24"/>
        </w:rPr>
        <w:t>P</w:t>
      </w:r>
      <w:r w:rsidR="00CD33F0" w:rsidRPr="00CD33F0">
        <w:rPr>
          <w:szCs w:val="24"/>
          <w:vertAlign w:val="subscript"/>
        </w:rPr>
        <w:t>tot</w:t>
      </w:r>
      <w:proofErr w:type="spellEnd"/>
      <w:r w:rsidR="00CD33F0">
        <w:rPr>
          <w:szCs w:val="24"/>
        </w:rPr>
        <w:t>(</w:t>
      </w:r>
      <w:r w:rsidR="00CD33F0" w:rsidRPr="00CD33F0">
        <w:rPr>
          <w:i/>
          <w:szCs w:val="24"/>
        </w:rPr>
        <w:t>t</w:t>
      </w:r>
      <w:r w:rsidR="00CD33F0">
        <w:rPr>
          <w:szCs w:val="24"/>
        </w:rPr>
        <w:t>) for WT cell: A</w:t>
      </w:r>
      <w:r w:rsidR="00CD33F0" w:rsidRPr="00CD33F0">
        <w:rPr>
          <w:szCs w:val="24"/>
          <w:vertAlign w:val="subscript"/>
        </w:rPr>
        <w:t>T</w:t>
      </w:r>
      <w:r w:rsidR="00CD33F0">
        <w:rPr>
          <w:szCs w:val="24"/>
        </w:rPr>
        <w:t xml:space="preserve"> = 16, </w:t>
      </w:r>
      <w:r w:rsidR="00CD33F0" w:rsidRPr="00CD33F0">
        <w:rPr>
          <w:rFonts w:cstheme="minorHAnsi"/>
          <w:i/>
          <w:szCs w:val="24"/>
        </w:rPr>
        <w:t>α</w:t>
      </w:r>
      <w:r w:rsidR="00CD33F0">
        <w:rPr>
          <w:szCs w:val="24"/>
        </w:rPr>
        <w:t xml:space="preserve"> = 20</w:t>
      </w:r>
      <w:r w:rsidR="00C476F4">
        <w:rPr>
          <w:szCs w:val="24"/>
        </w:rPr>
        <w:t xml:space="preserve">; </w:t>
      </w:r>
      <w:r w:rsidR="00C476F4">
        <w:rPr>
          <w:rFonts w:cstheme="minorHAnsi"/>
          <w:szCs w:val="24"/>
        </w:rPr>
        <w:t xml:space="preserve">Period = 30, </w:t>
      </w:r>
      <w:proofErr w:type="spellStart"/>
      <w:r w:rsidR="00C476F4" w:rsidRPr="00215442">
        <w:rPr>
          <w:rFonts w:ascii="Cambria" w:hAnsi="Cambria" w:cstheme="minorHAnsi"/>
          <w:i/>
          <w:szCs w:val="24"/>
        </w:rPr>
        <w:t>P</w:t>
      </w:r>
      <w:r w:rsidR="00C476F4" w:rsidRPr="00215442">
        <w:rPr>
          <w:rFonts w:ascii="Cambria" w:hAnsi="Cambria" w:cstheme="minorHAnsi"/>
          <w:szCs w:val="24"/>
          <w:vertAlign w:val="subscript"/>
        </w:rPr>
        <w:t>tot</w:t>
      </w:r>
      <w:proofErr w:type="spellEnd"/>
      <w:r w:rsidR="00C476F4">
        <w:rPr>
          <w:rFonts w:cstheme="minorHAnsi"/>
          <w:szCs w:val="24"/>
        </w:rPr>
        <w:t xml:space="preserve"> = 70</w:t>
      </w:r>
      <w:r w:rsidR="00CD33F0">
        <w:rPr>
          <w:szCs w:val="24"/>
        </w:rPr>
        <w:t>.</w:t>
      </w:r>
    </w:p>
    <w:p w14:paraId="4BB1BD9E" w14:textId="77777777" w:rsidR="00CD33F0" w:rsidRPr="00CD33F0" w:rsidRDefault="00CD33F0" w:rsidP="0071033C">
      <w:pPr>
        <w:spacing w:before="240" w:line="360" w:lineRule="auto"/>
        <w:jc w:val="both"/>
        <w:rPr>
          <w:szCs w:val="24"/>
        </w:rPr>
      </w:pPr>
    </w:p>
    <w:tbl>
      <w:tblPr>
        <w:tblStyle w:val="TableGrid"/>
        <w:tblW w:w="9360" w:type="dxa"/>
        <w:tblInd w:w="-5" w:type="dxa"/>
        <w:tblLook w:val="04A0" w:firstRow="1" w:lastRow="0" w:firstColumn="1" w:lastColumn="0" w:noHBand="0" w:noVBand="1"/>
      </w:tblPr>
      <w:tblGrid>
        <w:gridCol w:w="4776"/>
        <w:gridCol w:w="4746"/>
      </w:tblGrid>
      <w:tr w:rsidR="00E470ED" w14:paraId="57BDD7FF" w14:textId="77777777" w:rsidTr="00AD547F">
        <w:tc>
          <w:tcPr>
            <w:tcW w:w="4690" w:type="dxa"/>
          </w:tcPr>
          <w:p w14:paraId="0B74594D" w14:textId="77777777" w:rsidR="00E470ED" w:rsidRDefault="00A6651F" w:rsidP="00CD33F0">
            <w:pPr>
              <w:spacing w:line="240" w:lineRule="auto"/>
              <w:jc w:val="both"/>
              <w:rPr>
                <w:rFonts w:cstheme="minorHAnsi"/>
                <w:szCs w:val="24"/>
              </w:rPr>
            </w:pPr>
            <w:r>
              <w:rPr>
                <w:rFonts w:cstheme="minorHAnsi"/>
                <w:noProof/>
                <w:szCs w:val="24"/>
                <w:lang w:eastAsia="zh-CN"/>
              </w:rPr>
              <w:drawing>
                <wp:inline distT="0" distB="0" distL="0" distR="0" wp14:anchorId="4B855E7F" wp14:editId="56FC71F4">
                  <wp:extent cx="2893225" cy="2342822"/>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04946" cy="2352313"/>
                          </a:xfrm>
                          <a:prstGeom prst="rect">
                            <a:avLst/>
                          </a:prstGeom>
                          <a:noFill/>
                        </pic:spPr>
                      </pic:pic>
                    </a:graphicData>
                  </a:graphic>
                </wp:inline>
              </w:drawing>
            </w:r>
          </w:p>
          <w:p w14:paraId="45D56BEB" w14:textId="258349D7" w:rsidR="00CD33F0" w:rsidRPr="00CD33F0" w:rsidRDefault="00CD33F0" w:rsidP="00CD33F0">
            <w:pPr>
              <w:spacing w:line="240" w:lineRule="auto"/>
              <w:jc w:val="center"/>
              <w:rPr>
                <w:rFonts w:cstheme="minorHAnsi"/>
                <w:b/>
                <w:szCs w:val="24"/>
              </w:rPr>
            </w:pPr>
            <w:r w:rsidRPr="00CD33F0">
              <w:rPr>
                <w:rFonts w:cstheme="minorHAnsi"/>
                <w:b/>
                <w:szCs w:val="24"/>
              </w:rPr>
              <w:t>a</w:t>
            </w:r>
          </w:p>
        </w:tc>
        <w:tc>
          <w:tcPr>
            <w:tcW w:w="4660" w:type="dxa"/>
          </w:tcPr>
          <w:p w14:paraId="353A5490" w14:textId="77777777" w:rsidR="00E470ED" w:rsidRDefault="00E01609" w:rsidP="00CD33F0">
            <w:pPr>
              <w:spacing w:line="240" w:lineRule="auto"/>
              <w:jc w:val="both"/>
              <w:rPr>
                <w:rFonts w:cstheme="minorHAnsi"/>
                <w:szCs w:val="24"/>
              </w:rPr>
            </w:pPr>
            <w:r>
              <w:rPr>
                <w:rFonts w:cstheme="minorHAnsi"/>
                <w:noProof/>
                <w:szCs w:val="24"/>
                <w:lang w:eastAsia="zh-CN"/>
              </w:rPr>
              <w:drawing>
                <wp:inline distT="0" distB="0" distL="0" distR="0" wp14:anchorId="4621F167" wp14:editId="1D9C53AD">
                  <wp:extent cx="2871958" cy="234631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820" cy="2353559"/>
                          </a:xfrm>
                          <a:prstGeom prst="rect">
                            <a:avLst/>
                          </a:prstGeom>
                          <a:noFill/>
                        </pic:spPr>
                      </pic:pic>
                    </a:graphicData>
                  </a:graphic>
                </wp:inline>
              </w:drawing>
            </w:r>
          </w:p>
          <w:p w14:paraId="2799F0F6" w14:textId="6A9960FA" w:rsidR="00CD33F0" w:rsidRPr="00CD33F0" w:rsidRDefault="00CD33F0" w:rsidP="00CD33F0">
            <w:pPr>
              <w:spacing w:line="240" w:lineRule="auto"/>
              <w:jc w:val="center"/>
              <w:rPr>
                <w:rFonts w:cstheme="minorHAnsi"/>
                <w:b/>
                <w:szCs w:val="24"/>
              </w:rPr>
            </w:pPr>
            <w:r w:rsidRPr="00CD33F0">
              <w:rPr>
                <w:rFonts w:cstheme="minorHAnsi"/>
                <w:b/>
                <w:szCs w:val="24"/>
              </w:rPr>
              <w:t>b</w:t>
            </w:r>
          </w:p>
        </w:tc>
      </w:tr>
      <w:tr w:rsidR="00AD547F" w14:paraId="28A6642E" w14:textId="77777777" w:rsidTr="00AD547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360" w:type="dxa"/>
            <w:gridSpan w:val="2"/>
          </w:tcPr>
          <w:p w14:paraId="4F73CDAE" w14:textId="0178CE78" w:rsidR="00AD547F" w:rsidRDefault="00AD547F" w:rsidP="00187CB0">
            <w:pPr>
              <w:spacing w:before="240" w:line="360" w:lineRule="auto"/>
              <w:jc w:val="both"/>
              <w:rPr>
                <w:rFonts w:cstheme="minorHAnsi"/>
                <w:szCs w:val="24"/>
              </w:rPr>
            </w:pPr>
            <w:r w:rsidRPr="004014B6">
              <w:rPr>
                <w:rFonts w:cstheme="minorHAnsi"/>
                <w:b/>
                <w:szCs w:val="24"/>
              </w:rPr>
              <w:t xml:space="preserve">Figure </w:t>
            </w:r>
            <w:r>
              <w:rPr>
                <w:rFonts w:cstheme="minorHAnsi"/>
                <w:b/>
                <w:szCs w:val="24"/>
              </w:rPr>
              <w:t>6</w:t>
            </w:r>
            <w:r w:rsidRPr="004014B6">
              <w:rPr>
                <w:rFonts w:cstheme="minorHAnsi"/>
                <w:b/>
                <w:szCs w:val="24"/>
              </w:rPr>
              <w:t>.</w:t>
            </w:r>
            <w:r>
              <w:rPr>
                <w:rFonts w:cstheme="minorHAnsi"/>
                <w:szCs w:val="24"/>
              </w:rPr>
              <w:t xml:space="preserve"> </w:t>
            </w:r>
            <w:r w:rsidR="00CA7019">
              <w:rPr>
                <w:rFonts w:cstheme="minorHAnsi"/>
                <w:szCs w:val="24"/>
              </w:rPr>
              <w:t xml:space="preserve">Loci of </w:t>
            </w:r>
            <w:proofErr w:type="spellStart"/>
            <w:r w:rsidR="00CA7019">
              <w:rPr>
                <w:rFonts w:cstheme="minorHAnsi"/>
                <w:szCs w:val="24"/>
              </w:rPr>
              <w:t>Hopf</w:t>
            </w:r>
            <w:proofErr w:type="spellEnd"/>
            <w:r w:rsidR="00CA7019">
              <w:rPr>
                <w:rFonts w:cstheme="minorHAnsi"/>
                <w:szCs w:val="24"/>
              </w:rPr>
              <w:t xml:space="preserve"> bifurcations for </w:t>
            </w:r>
            <w:r w:rsidR="00CA7019">
              <w:rPr>
                <w:rFonts w:cstheme="minorHAnsi"/>
                <w:b/>
                <w:szCs w:val="24"/>
              </w:rPr>
              <w:t>(a)</w:t>
            </w:r>
            <w:r w:rsidR="00CA7019">
              <w:rPr>
                <w:rFonts w:cstheme="minorHAnsi"/>
                <w:szCs w:val="24"/>
              </w:rPr>
              <w:t xml:space="preserve"> SNF(1L3) model and </w:t>
            </w:r>
            <w:r w:rsidR="00CA7019">
              <w:rPr>
                <w:rFonts w:cstheme="minorHAnsi"/>
                <w:b/>
                <w:szCs w:val="24"/>
              </w:rPr>
              <w:t>(b)</w:t>
            </w:r>
            <w:r w:rsidR="00CA7019">
              <w:rPr>
                <w:rFonts w:cstheme="minorHAnsi"/>
                <w:szCs w:val="24"/>
              </w:rPr>
              <w:t xml:space="preserve"> </w:t>
            </w:r>
            <w:r>
              <w:rPr>
                <w:rFonts w:cstheme="minorHAnsi"/>
                <w:szCs w:val="24"/>
              </w:rPr>
              <w:t>SNF(1L</w:t>
            </w:r>
            <w:r w:rsidR="00CA7019">
              <w:rPr>
                <w:rFonts w:cstheme="minorHAnsi"/>
                <w:szCs w:val="24"/>
              </w:rPr>
              <w:t>8</w:t>
            </w:r>
            <w:r>
              <w:rPr>
                <w:rFonts w:cstheme="minorHAnsi"/>
                <w:szCs w:val="24"/>
              </w:rPr>
              <w:t>)</w:t>
            </w:r>
            <w:r w:rsidR="00CA7019">
              <w:rPr>
                <w:rFonts w:cstheme="minorHAnsi"/>
                <w:szCs w:val="24"/>
              </w:rPr>
              <w:t xml:space="preserve"> model</w:t>
            </w:r>
            <w:r>
              <w:rPr>
                <w:rFonts w:cstheme="minorHAnsi"/>
                <w:szCs w:val="24"/>
              </w:rPr>
              <w:t xml:space="preserve"> </w:t>
            </w:r>
            <w:r w:rsidR="00CA7019">
              <w:rPr>
                <w:rFonts w:cstheme="minorHAnsi"/>
                <w:szCs w:val="24"/>
              </w:rPr>
              <w:t xml:space="preserve">for </w:t>
            </w:r>
            <w:r w:rsidR="00CA7019" w:rsidRPr="00CA7019">
              <w:rPr>
                <w:rFonts w:cstheme="minorHAnsi"/>
                <w:i/>
                <w:szCs w:val="24"/>
              </w:rPr>
              <w:t>K</w:t>
            </w:r>
            <w:r w:rsidR="00CA7019" w:rsidRPr="00CA7019">
              <w:rPr>
                <w:rFonts w:cstheme="minorHAnsi"/>
                <w:szCs w:val="24"/>
                <w:vertAlign w:val="subscript"/>
              </w:rPr>
              <w:t>A</w:t>
            </w:r>
            <w:r w:rsidR="00CA7019" w:rsidRPr="00CA7019">
              <w:rPr>
                <w:rFonts w:cstheme="minorHAnsi"/>
                <w:szCs w:val="24"/>
              </w:rPr>
              <w:t xml:space="preserve"> =</w:t>
            </w:r>
            <w:r w:rsidR="00CA7019">
              <w:rPr>
                <w:rFonts w:cstheme="minorHAnsi"/>
                <w:szCs w:val="24"/>
              </w:rPr>
              <w:t xml:space="preserve"> 1, 10 and 100. For comparison,</w:t>
            </w:r>
            <w:r w:rsidR="00CA7019" w:rsidRPr="00CA7019">
              <w:rPr>
                <w:rFonts w:cstheme="minorHAnsi"/>
                <w:szCs w:val="24"/>
              </w:rPr>
              <w:t xml:space="preserve"> </w:t>
            </w:r>
            <w:r w:rsidR="00CA7019" w:rsidRPr="00CA7019">
              <w:rPr>
                <w:rFonts w:cstheme="minorHAnsi"/>
                <w:i/>
                <w:szCs w:val="24"/>
              </w:rPr>
              <w:t>K</w:t>
            </w:r>
            <w:r w:rsidR="00CA7019" w:rsidRPr="00CA7019">
              <w:rPr>
                <w:rFonts w:cstheme="minorHAnsi"/>
                <w:szCs w:val="24"/>
                <w:vertAlign w:val="subscript"/>
              </w:rPr>
              <w:t>A</w:t>
            </w:r>
            <w:r w:rsidR="00CA7019" w:rsidRPr="00CA7019">
              <w:rPr>
                <w:rFonts w:cstheme="minorHAnsi"/>
                <w:szCs w:val="24"/>
              </w:rPr>
              <w:t xml:space="preserve"> =</w:t>
            </w:r>
            <w:r w:rsidR="00CA7019">
              <w:rPr>
                <w:rFonts w:cstheme="minorHAnsi"/>
                <w:szCs w:val="24"/>
              </w:rPr>
              <w:t xml:space="preserve"> </w:t>
            </w:r>
            <w:r w:rsidR="00CA7019" w:rsidRPr="00CA7019">
              <w:rPr>
                <w:rFonts w:cstheme="minorHAnsi"/>
                <w:szCs w:val="24"/>
              </w:rPr>
              <w:t>0</w:t>
            </w:r>
            <w:r w:rsidR="00CA7019">
              <w:rPr>
                <w:rFonts w:cstheme="minorHAnsi"/>
                <w:szCs w:val="24"/>
              </w:rPr>
              <w:t xml:space="preserve"> (dashed lines) show contour for SNF(0LN)</w:t>
            </w:r>
            <w:r w:rsidRPr="00CA7019">
              <w:rPr>
                <w:rFonts w:cstheme="minorHAnsi"/>
                <w:szCs w:val="24"/>
              </w:rPr>
              <w:t xml:space="preserve">. </w:t>
            </w:r>
            <w:r w:rsidR="00CA7019">
              <w:rPr>
                <w:rFonts w:cstheme="minorHAnsi"/>
                <w:szCs w:val="24"/>
              </w:rPr>
              <w:t xml:space="preserve">Rate law </w:t>
            </w:r>
            <w:r w:rsidR="00187CB0">
              <w:rPr>
                <w:rFonts w:cstheme="minorHAnsi"/>
                <w:szCs w:val="24"/>
              </w:rPr>
              <w:t>1</w:t>
            </w:r>
            <w:r w:rsidR="00CA7019">
              <w:rPr>
                <w:rFonts w:cstheme="minorHAnsi"/>
                <w:szCs w:val="24"/>
              </w:rPr>
              <w:t xml:space="preserve"> makes little change to the oscillatory domain until </w:t>
            </w:r>
            <w:r w:rsidR="00CA7019" w:rsidRPr="00CA7019">
              <w:rPr>
                <w:rFonts w:cstheme="minorHAnsi"/>
                <w:i/>
                <w:szCs w:val="24"/>
              </w:rPr>
              <w:t>K</w:t>
            </w:r>
            <w:r w:rsidR="00CA7019" w:rsidRPr="00CA7019">
              <w:rPr>
                <w:rFonts w:cstheme="minorHAnsi"/>
                <w:szCs w:val="24"/>
                <w:vertAlign w:val="subscript"/>
              </w:rPr>
              <w:t>A</w:t>
            </w:r>
            <w:r w:rsidR="00CA7019" w:rsidRPr="00CA7019">
              <w:rPr>
                <w:rFonts w:cstheme="minorHAnsi"/>
                <w:szCs w:val="24"/>
              </w:rPr>
              <w:t xml:space="preserve"> </w:t>
            </w:r>
            <w:r w:rsidR="00CA7019">
              <w:rPr>
                <w:rFonts w:cstheme="minorHAnsi"/>
                <w:szCs w:val="24"/>
              </w:rPr>
              <w:t>&gt; 1</w:t>
            </w:r>
            <w:r w:rsidR="00CA7019" w:rsidRPr="00CA7019">
              <w:rPr>
                <w:rFonts w:cstheme="minorHAnsi"/>
                <w:szCs w:val="24"/>
              </w:rPr>
              <w:t>0</w:t>
            </w:r>
            <w:r>
              <w:rPr>
                <w:rFonts w:cstheme="minorHAnsi"/>
                <w:szCs w:val="24"/>
              </w:rPr>
              <w:t xml:space="preserve">. </w:t>
            </w:r>
          </w:p>
        </w:tc>
      </w:tr>
    </w:tbl>
    <w:p w14:paraId="65D10FDD" w14:textId="15C2062E" w:rsidR="00837F55" w:rsidRDefault="0071033C" w:rsidP="0071033C">
      <w:pPr>
        <w:spacing w:before="240" w:line="360" w:lineRule="auto"/>
        <w:jc w:val="both"/>
        <w:rPr>
          <w:b/>
          <w:szCs w:val="24"/>
        </w:rPr>
      </w:pPr>
      <w:r>
        <w:rPr>
          <w:b/>
          <w:szCs w:val="24"/>
        </w:rPr>
        <w:t xml:space="preserve"> </w:t>
      </w:r>
    </w:p>
    <w:p w14:paraId="4A9B1BF7" w14:textId="77777777" w:rsidR="00837F55" w:rsidRDefault="00837F55">
      <w:pPr>
        <w:spacing w:after="160" w:line="259" w:lineRule="auto"/>
        <w:rPr>
          <w:b/>
          <w:szCs w:val="24"/>
        </w:rPr>
      </w:pPr>
      <w:r>
        <w:rPr>
          <w:b/>
          <w:szCs w:val="24"/>
        </w:rPr>
        <w:br w:type="page"/>
      </w:r>
    </w:p>
    <w:tbl>
      <w:tblPr>
        <w:tblStyle w:val="TableGrid"/>
        <w:tblW w:w="0" w:type="auto"/>
        <w:tblLook w:val="04A0" w:firstRow="1" w:lastRow="0" w:firstColumn="1" w:lastColumn="0" w:noHBand="0" w:noVBand="1"/>
      </w:tblPr>
      <w:tblGrid>
        <w:gridCol w:w="4870"/>
        <w:gridCol w:w="4480"/>
      </w:tblGrid>
      <w:tr w:rsidR="00E01609" w14:paraId="22AC764F" w14:textId="77777777" w:rsidTr="004D12B6">
        <w:tc>
          <w:tcPr>
            <w:tcW w:w="4870" w:type="dxa"/>
          </w:tcPr>
          <w:p w14:paraId="19FDC660" w14:textId="615995DA" w:rsidR="00837F55" w:rsidRDefault="00E01609" w:rsidP="000E6E1C">
            <w:pPr>
              <w:spacing w:after="120" w:line="240" w:lineRule="auto"/>
              <w:rPr>
                <w:rFonts w:cstheme="minorHAnsi"/>
                <w:noProof/>
                <w:szCs w:val="24"/>
              </w:rPr>
            </w:pPr>
            <w:r>
              <w:rPr>
                <w:rFonts w:cstheme="minorHAnsi"/>
                <w:noProof/>
                <w:szCs w:val="24"/>
                <w:lang w:eastAsia="zh-CN"/>
              </w:rPr>
              <w:lastRenderedPageBreak/>
              <w:drawing>
                <wp:inline distT="0" distB="0" distL="0" distR="0" wp14:anchorId="605C555F" wp14:editId="7AC0A9A0">
                  <wp:extent cx="3014908" cy="2442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9534" cy="2462430"/>
                          </a:xfrm>
                          <a:prstGeom prst="rect">
                            <a:avLst/>
                          </a:prstGeom>
                          <a:noFill/>
                        </pic:spPr>
                      </pic:pic>
                    </a:graphicData>
                  </a:graphic>
                </wp:inline>
              </w:drawing>
            </w:r>
          </w:p>
        </w:tc>
        <w:tc>
          <w:tcPr>
            <w:tcW w:w="4480" w:type="dxa"/>
          </w:tcPr>
          <w:p w14:paraId="77FF92B7" w14:textId="51DDE314" w:rsidR="00837F55" w:rsidRDefault="00E01609" w:rsidP="000E6E1C">
            <w:pPr>
              <w:spacing w:after="120" w:line="240" w:lineRule="auto"/>
              <w:rPr>
                <w:rFonts w:cstheme="minorHAnsi"/>
                <w:noProof/>
                <w:szCs w:val="24"/>
              </w:rPr>
            </w:pPr>
            <w:r>
              <w:rPr>
                <w:rFonts w:cstheme="minorHAnsi"/>
                <w:noProof/>
                <w:szCs w:val="24"/>
                <w:lang w:eastAsia="zh-CN"/>
              </w:rPr>
              <w:drawing>
                <wp:inline distT="0" distB="0" distL="0" distR="0" wp14:anchorId="07D6C3F0" wp14:editId="1DC13A5C">
                  <wp:extent cx="2761400" cy="2206449"/>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80580" cy="2221774"/>
                          </a:xfrm>
                          <a:prstGeom prst="rect">
                            <a:avLst/>
                          </a:prstGeom>
                          <a:noFill/>
                        </pic:spPr>
                      </pic:pic>
                    </a:graphicData>
                  </a:graphic>
                </wp:inline>
              </w:drawing>
            </w:r>
          </w:p>
        </w:tc>
      </w:tr>
    </w:tbl>
    <w:p w14:paraId="691A0C60" w14:textId="083EDC41" w:rsidR="004D12B6" w:rsidRDefault="004D12B6" w:rsidP="004D12B6">
      <w:pPr>
        <w:spacing w:before="240" w:line="360" w:lineRule="auto"/>
        <w:jc w:val="both"/>
        <w:rPr>
          <w:szCs w:val="24"/>
        </w:rPr>
      </w:pPr>
      <w:r>
        <w:rPr>
          <w:b/>
          <w:szCs w:val="24"/>
        </w:rPr>
        <w:t xml:space="preserve">Figure 7. </w:t>
      </w:r>
      <w:r>
        <w:rPr>
          <w:szCs w:val="24"/>
        </w:rPr>
        <w:t>SNF(1M8) model.</w:t>
      </w:r>
      <w:r>
        <w:rPr>
          <w:b/>
          <w:szCs w:val="24"/>
        </w:rPr>
        <w:t xml:space="preserve"> (a) </w:t>
      </w:r>
      <w:r>
        <w:rPr>
          <w:szCs w:val="24"/>
        </w:rPr>
        <w:t xml:space="preserve">Bifurcation diagram for </w:t>
      </w:r>
      <w:r w:rsidR="003E36C6">
        <w:rPr>
          <w:rFonts w:ascii="Cambria" w:hAnsi="Cambria"/>
          <w:i/>
          <w:szCs w:val="24"/>
        </w:rPr>
        <w:t>β</w:t>
      </w:r>
      <w:r w:rsidRPr="00CD33F0">
        <w:rPr>
          <w:szCs w:val="24"/>
          <w:vertAlign w:val="subscript"/>
        </w:rPr>
        <w:t>max</w:t>
      </w:r>
      <w:r>
        <w:rPr>
          <w:szCs w:val="24"/>
        </w:rPr>
        <w:t xml:space="preserve"> = 5, </w:t>
      </w:r>
      <w:r w:rsidRPr="00CD33F0">
        <w:rPr>
          <w:i/>
          <w:szCs w:val="24"/>
        </w:rPr>
        <w:t>K</w:t>
      </w:r>
      <w:r w:rsidRPr="00CD33F0">
        <w:rPr>
          <w:szCs w:val="24"/>
          <w:vertAlign w:val="subscript"/>
        </w:rPr>
        <w:t>m</w:t>
      </w:r>
      <w:r>
        <w:rPr>
          <w:szCs w:val="24"/>
        </w:rPr>
        <w:t xml:space="preserve"> = 5.5, </w:t>
      </w:r>
      <w:r w:rsidRPr="00CD33F0">
        <w:rPr>
          <w:i/>
          <w:szCs w:val="24"/>
        </w:rPr>
        <w:t>K</w:t>
      </w:r>
      <w:r>
        <w:rPr>
          <w:szCs w:val="24"/>
          <w:vertAlign w:val="subscript"/>
        </w:rPr>
        <w:t>A</w:t>
      </w:r>
      <w:r>
        <w:rPr>
          <w:szCs w:val="24"/>
        </w:rPr>
        <w:t xml:space="preserve"> = 20. Five-point figure locates WT cell at the black dot.</w:t>
      </w:r>
      <w:r>
        <w:rPr>
          <w:b/>
          <w:szCs w:val="24"/>
        </w:rPr>
        <w:t xml:space="preserve"> (b) </w:t>
      </w:r>
      <w:r>
        <w:rPr>
          <w:szCs w:val="24"/>
        </w:rPr>
        <w:t xml:space="preserve">Time-courses of </w:t>
      </w:r>
      <w:r w:rsidRPr="00CD33F0">
        <w:rPr>
          <w:i/>
          <w:szCs w:val="24"/>
        </w:rPr>
        <w:t>M</w:t>
      </w:r>
      <w:r>
        <w:rPr>
          <w:szCs w:val="24"/>
        </w:rPr>
        <w:t>(</w:t>
      </w:r>
      <w:r w:rsidRPr="00CD33F0">
        <w:rPr>
          <w:i/>
          <w:szCs w:val="24"/>
        </w:rPr>
        <w:t>t</w:t>
      </w:r>
      <w:r>
        <w:rPr>
          <w:szCs w:val="24"/>
        </w:rPr>
        <w:t xml:space="preserve">), </w:t>
      </w:r>
      <w:r w:rsidRPr="00CD33F0">
        <w:rPr>
          <w:i/>
          <w:szCs w:val="24"/>
        </w:rPr>
        <w:t>P</w:t>
      </w:r>
      <w:r>
        <w:rPr>
          <w:szCs w:val="24"/>
        </w:rPr>
        <w:t xml:space="preserve">(t) and </w:t>
      </w:r>
      <w:proofErr w:type="spellStart"/>
      <w:r w:rsidRPr="00CD33F0">
        <w:rPr>
          <w:i/>
          <w:szCs w:val="24"/>
        </w:rPr>
        <w:t>P</w:t>
      </w:r>
      <w:r w:rsidRPr="00CD33F0">
        <w:rPr>
          <w:szCs w:val="24"/>
          <w:vertAlign w:val="subscript"/>
        </w:rPr>
        <w:t>tot</w:t>
      </w:r>
      <w:proofErr w:type="spellEnd"/>
      <w:r>
        <w:rPr>
          <w:szCs w:val="24"/>
        </w:rPr>
        <w:t>(</w:t>
      </w:r>
      <w:r w:rsidRPr="00CD33F0">
        <w:rPr>
          <w:i/>
          <w:szCs w:val="24"/>
        </w:rPr>
        <w:t>t</w:t>
      </w:r>
      <w:r>
        <w:rPr>
          <w:szCs w:val="24"/>
        </w:rPr>
        <w:t>) for WT cell: A</w:t>
      </w:r>
      <w:r w:rsidRPr="00CD33F0">
        <w:rPr>
          <w:szCs w:val="24"/>
          <w:vertAlign w:val="subscript"/>
        </w:rPr>
        <w:t>T</w:t>
      </w:r>
      <w:r>
        <w:rPr>
          <w:szCs w:val="24"/>
        </w:rPr>
        <w:t xml:space="preserve"> = </w:t>
      </w:r>
      <w:r w:rsidR="002109FD">
        <w:rPr>
          <w:szCs w:val="24"/>
        </w:rPr>
        <w:t>20</w:t>
      </w:r>
      <w:r>
        <w:rPr>
          <w:szCs w:val="24"/>
        </w:rPr>
        <w:t xml:space="preserve">, </w:t>
      </w:r>
      <w:r w:rsidRPr="00CD33F0">
        <w:rPr>
          <w:rFonts w:cstheme="minorHAnsi"/>
          <w:i/>
          <w:szCs w:val="24"/>
        </w:rPr>
        <w:t>α</w:t>
      </w:r>
      <w:r>
        <w:rPr>
          <w:szCs w:val="24"/>
        </w:rPr>
        <w:t xml:space="preserve"> = </w:t>
      </w:r>
      <w:r w:rsidR="002109FD">
        <w:rPr>
          <w:szCs w:val="24"/>
        </w:rPr>
        <w:t>5</w:t>
      </w:r>
      <w:r>
        <w:rPr>
          <w:szCs w:val="24"/>
        </w:rPr>
        <w:t>0</w:t>
      </w:r>
      <w:r w:rsidR="003E36C6">
        <w:rPr>
          <w:szCs w:val="24"/>
        </w:rPr>
        <w:t xml:space="preserve">; </w:t>
      </w:r>
      <w:r w:rsidR="003E36C6">
        <w:rPr>
          <w:rFonts w:cstheme="minorHAnsi"/>
          <w:szCs w:val="24"/>
        </w:rPr>
        <w:t xml:space="preserve">Period = 27, </w:t>
      </w:r>
      <w:proofErr w:type="spellStart"/>
      <w:r w:rsidR="003E36C6" w:rsidRPr="00215442">
        <w:rPr>
          <w:rFonts w:ascii="Cambria" w:hAnsi="Cambria" w:cstheme="minorHAnsi"/>
          <w:i/>
          <w:szCs w:val="24"/>
        </w:rPr>
        <w:t>P</w:t>
      </w:r>
      <w:r w:rsidR="003E36C6" w:rsidRPr="00215442">
        <w:rPr>
          <w:rFonts w:ascii="Cambria" w:hAnsi="Cambria" w:cstheme="minorHAnsi"/>
          <w:szCs w:val="24"/>
          <w:vertAlign w:val="subscript"/>
        </w:rPr>
        <w:t>tot</w:t>
      </w:r>
      <w:proofErr w:type="spellEnd"/>
      <w:r w:rsidR="003E36C6">
        <w:rPr>
          <w:rFonts w:cstheme="minorHAnsi"/>
          <w:szCs w:val="24"/>
        </w:rPr>
        <w:t xml:space="preserve"> = 75</w:t>
      </w:r>
      <w:r>
        <w:rPr>
          <w:szCs w:val="24"/>
        </w:rPr>
        <w:t>.</w:t>
      </w:r>
    </w:p>
    <w:p w14:paraId="33AAE159" w14:textId="3AD947F4" w:rsidR="00B6771A" w:rsidRDefault="00B6771A">
      <w:pPr>
        <w:spacing w:after="160" w:line="259" w:lineRule="auto"/>
        <w:rPr>
          <w:b/>
          <w:szCs w:val="24"/>
        </w:rPr>
      </w:pPr>
      <w:r>
        <w:rPr>
          <w:b/>
          <w:szCs w:val="24"/>
        </w:rPr>
        <w:br w:type="page"/>
      </w:r>
    </w:p>
    <w:p w14:paraId="3CAA2A51" w14:textId="77777777" w:rsidR="0071033C" w:rsidRDefault="0071033C" w:rsidP="00626F7A">
      <w:pPr>
        <w:jc w:val="both"/>
        <w:rPr>
          <w:b/>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176"/>
        <w:gridCol w:w="438"/>
      </w:tblGrid>
      <w:tr w:rsidR="00781A68" w:rsidRPr="00837F55" w14:paraId="3EE0CA54" w14:textId="77777777" w:rsidTr="0071033C">
        <w:tc>
          <w:tcPr>
            <w:tcW w:w="3059" w:type="dxa"/>
          </w:tcPr>
          <w:p w14:paraId="419492E5" w14:textId="27BC3524" w:rsidR="00837F55" w:rsidRPr="00837F55" w:rsidRDefault="008B4EE0" w:rsidP="00626F7A">
            <w:pPr>
              <w:jc w:val="both"/>
              <w:rPr>
                <w:szCs w:val="24"/>
              </w:rPr>
            </w:pPr>
            <w:r>
              <w:rPr>
                <w:noProof/>
                <w:szCs w:val="24"/>
                <w:lang w:eastAsia="zh-CN"/>
              </w:rPr>
              <w:drawing>
                <wp:inline distT="0" distB="0" distL="0" distR="0" wp14:anchorId="15CDD65F" wp14:editId="08FA976E">
                  <wp:extent cx="2876026" cy="1812632"/>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3125" cy="1823409"/>
                          </a:xfrm>
                          <a:prstGeom prst="rect">
                            <a:avLst/>
                          </a:prstGeom>
                          <a:noFill/>
                        </pic:spPr>
                      </pic:pic>
                    </a:graphicData>
                  </a:graphic>
                </wp:inline>
              </w:drawing>
            </w:r>
          </w:p>
        </w:tc>
        <w:tc>
          <w:tcPr>
            <w:tcW w:w="3187" w:type="dxa"/>
          </w:tcPr>
          <w:p w14:paraId="7BD421C5" w14:textId="73C4043E" w:rsidR="00837F55" w:rsidRPr="00837F55" w:rsidRDefault="00781A68" w:rsidP="00626F7A">
            <w:pPr>
              <w:jc w:val="both"/>
              <w:rPr>
                <w:szCs w:val="24"/>
              </w:rPr>
            </w:pPr>
            <w:r>
              <w:rPr>
                <w:noProof/>
                <w:szCs w:val="24"/>
                <w:lang w:eastAsia="zh-CN"/>
              </w:rPr>
              <w:drawing>
                <wp:inline distT="0" distB="0" distL="0" distR="0" wp14:anchorId="57F10B57" wp14:editId="7F8784B3">
                  <wp:extent cx="2515049" cy="18489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755" cy="1854660"/>
                          </a:xfrm>
                          <a:prstGeom prst="rect">
                            <a:avLst/>
                          </a:prstGeom>
                          <a:noFill/>
                        </pic:spPr>
                      </pic:pic>
                    </a:graphicData>
                  </a:graphic>
                </wp:inline>
              </w:drawing>
            </w:r>
          </w:p>
        </w:tc>
        <w:tc>
          <w:tcPr>
            <w:tcW w:w="3104" w:type="dxa"/>
          </w:tcPr>
          <w:p w14:paraId="142086D1" w14:textId="0C1F2721" w:rsidR="00837F55" w:rsidRPr="00837F55" w:rsidRDefault="00837F55" w:rsidP="00626F7A">
            <w:pPr>
              <w:jc w:val="both"/>
              <w:rPr>
                <w:szCs w:val="24"/>
              </w:rPr>
            </w:pPr>
          </w:p>
        </w:tc>
      </w:tr>
    </w:tbl>
    <w:p w14:paraId="6AD0B6AF" w14:textId="77777777" w:rsidR="00781A68" w:rsidRDefault="0071033C" w:rsidP="0071033C">
      <w:pPr>
        <w:spacing w:before="240" w:line="360" w:lineRule="auto"/>
        <w:jc w:val="both"/>
        <w:rPr>
          <w:szCs w:val="24"/>
        </w:rPr>
      </w:pPr>
      <w:r>
        <w:rPr>
          <w:b/>
          <w:szCs w:val="24"/>
        </w:rPr>
        <w:t xml:space="preserve">Figure </w:t>
      </w:r>
      <w:r w:rsidR="00F41A65">
        <w:rPr>
          <w:b/>
          <w:szCs w:val="24"/>
        </w:rPr>
        <w:t xml:space="preserve">8.  </w:t>
      </w:r>
      <w:r w:rsidR="00F41A65">
        <w:rPr>
          <w:szCs w:val="24"/>
        </w:rPr>
        <w:t>NNF(1M8) model.</w:t>
      </w:r>
      <w:r w:rsidR="00F41A65">
        <w:rPr>
          <w:b/>
          <w:szCs w:val="24"/>
        </w:rPr>
        <w:t xml:space="preserve"> (a) </w:t>
      </w:r>
      <w:r w:rsidR="00F41A65">
        <w:rPr>
          <w:szCs w:val="24"/>
        </w:rPr>
        <w:t xml:space="preserve">Bifurcation diagram for </w:t>
      </w:r>
      <w:r w:rsidR="00F41A65">
        <w:rPr>
          <w:rFonts w:ascii="Cambria" w:hAnsi="Cambria"/>
          <w:i/>
          <w:szCs w:val="24"/>
        </w:rPr>
        <w:t>β</w:t>
      </w:r>
      <w:r w:rsidR="00F41A65" w:rsidRPr="00CD33F0">
        <w:rPr>
          <w:szCs w:val="24"/>
          <w:vertAlign w:val="subscript"/>
        </w:rPr>
        <w:t>max</w:t>
      </w:r>
      <w:r w:rsidR="00F41A65">
        <w:rPr>
          <w:szCs w:val="24"/>
        </w:rPr>
        <w:t xml:space="preserve"> = </w:t>
      </w:r>
      <w:r w:rsidR="009F2A40">
        <w:rPr>
          <w:szCs w:val="24"/>
        </w:rPr>
        <w:t>4</w:t>
      </w:r>
      <w:r w:rsidR="00F41A65">
        <w:rPr>
          <w:szCs w:val="24"/>
        </w:rPr>
        <w:t xml:space="preserve">, </w:t>
      </w:r>
      <w:r w:rsidR="00F41A65" w:rsidRPr="00CD33F0">
        <w:rPr>
          <w:i/>
          <w:szCs w:val="24"/>
        </w:rPr>
        <w:t>K</w:t>
      </w:r>
      <w:r w:rsidR="00F41A65" w:rsidRPr="00CD33F0">
        <w:rPr>
          <w:szCs w:val="24"/>
          <w:vertAlign w:val="subscript"/>
        </w:rPr>
        <w:t>m</w:t>
      </w:r>
      <w:r w:rsidR="00F41A65">
        <w:rPr>
          <w:szCs w:val="24"/>
        </w:rPr>
        <w:t xml:space="preserve"> = </w:t>
      </w:r>
      <w:r w:rsidR="009F2A40">
        <w:rPr>
          <w:szCs w:val="24"/>
        </w:rPr>
        <w:t>1.8</w:t>
      </w:r>
      <w:r w:rsidR="00F41A65">
        <w:rPr>
          <w:szCs w:val="24"/>
        </w:rPr>
        <w:t xml:space="preserve">, </w:t>
      </w:r>
      <w:r w:rsidR="00F41A65" w:rsidRPr="00CD33F0">
        <w:rPr>
          <w:i/>
          <w:szCs w:val="24"/>
        </w:rPr>
        <w:t>K</w:t>
      </w:r>
      <w:r w:rsidR="00F41A65">
        <w:rPr>
          <w:szCs w:val="24"/>
          <w:vertAlign w:val="subscript"/>
        </w:rPr>
        <w:t>A</w:t>
      </w:r>
      <w:r w:rsidR="00F41A65">
        <w:rPr>
          <w:szCs w:val="24"/>
        </w:rPr>
        <w:t xml:space="preserve"> = </w:t>
      </w:r>
      <w:r w:rsidR="009F2A40">
        <w:rPr>
          <w:szCs w:val="24"/>
        </w:rPr>
        <w:t xml:space="preserve">1.7, </w:t>
      </w:r>
      <w:r w:rsidR="009F2A40">
        <w:rPr>
          <w:i/>
          <w:szCs w:val="24"/>
        </w:rPr>
        <w:t>V</w:t>
      </w:r>
      <w:r w:rsidR="009F2A40">
        <w:rPr>
          <w:szCs w:val="24"/>
          <w:vertAlign w:val="subscript"/>
        </w:rPr>
        <w:t>MAX</w:t>
      </w:r>
      <w:r w:rsidR="009F2A40">
        <w:rPr>
          <w:szCs w:val="24"/>
        </w:rPr>
        <w:t xml:space="preserve"> = 25</w:t>
      </w:r>
      <w:r w:rsidR="008B4EE0">
        <w:rPr>
          <w:szCs w:val="24"/>
        </w:rPr>
        <w:t xml:space="preserve">, </w:t>
      </w:r>
      <w:r w:rsidR="008B4EE0" w:rsidRPr="008B4EE0">
        <w:rPr>
          <w:rFonts w:cstheme="minorHAnsi"/>
          <w:i/>
          <w:szCs w:val="24"/>
        </w:rPr>
        <w:t>δ</w:t>
      </w:r>
      <w:r w:rsidR="008B4EE0">
        <w:rPr>
          <w:szCs w:val="24"/>
        </w:rPr>
        <w:t xml:space="preserve"> = 0.16</w:t>
      </w:r>
      <w:r w:rsidR="00F41A65">
        <w:rPr>
          <w:szCs w:val="24"/>
        </w:rPr>
        <w:t>. Five-point figure locates WT cell at the black dot.</w:t>
      </w:r>
      <w:r w:rsidR="00F41A65">
        <w:rPr>
          <w:b/>
          <w:szCs w:val="24"/>
        </w:rPr>
        <w:t xml:space="preserve"> (b) </w:t>
      </w:r>
      <w:r w:rsidR="00F41A65">
        <w:rPr>
          <w:szCs w:val="24"/>
        </w:rPr>
        <w:t xml:space="preserve">Time-courses of </w:t>
      </w:r>
      <w:r w:rsidR="00781A68">
        <w:rPr>
          <w:i/>
          <w:szCs w:val="24"/>
        </w:rPr>
        <w:t>A</w:t>
      </w:r>
      <w:r w:rsidR="00781A68">
        <w:rPr>
          <w:szCs w:val="24"/>
          <w:vertAlign w:val="subscript"/>
        </w:rPr>
        <w:t>T</w:t>
      </w:r>
      <w:r w:rsidR="00781A68">
        <w:rPr>
          <w:szCs w:val="24"/>
        </w:rPr>
        <w:t>(</w:t>
      </w:r>
      <w:r w:rsidR="00781A68" w:rsidRPr="00CD33F0">
        <w:rPr>
          <w:i/>
          <w:szCs w:val="24"/>
        </w:rPr>
        <w:t>t</w:t>
      </w:r>
      <w:r w:rsidR="00781A68">
        <w:rPr>
          <w:szCs w:val="24"/>
        </w:rPr>
        <w:t xml:space="preserve">), </w:t>
      </w:r>
      <w:r w:rsidR="00781A68">
        <w:rPr>
          <w:i/>
          <w:szCs w:val="24"/>
        </w:rPr>
        <w:t>V</w:t>
      </w:r>
      <w:r w:rsidR="00781A68">
        <w:rPr>
          <w:szCs w:val="24"/>
        </w:rPr>
        <w:t>(</w:t>
      </w:r>
      <w:r w:rsidR="00781A68" w:rsidRPr="00CD33F0">
        <w:rPr>
          <w:i/>
          <w:szCs w:val="24"/>
        </w:rPr>
        <w:t>t</w:t>
      </w:r>
      <w:r w:rsidR="00781A68">
        <w:rPr>
          <w:szCs w:val="24"/>
        </w:rPr>
        <w:t xml:space="preserve">), </w:t>
      </w:r>
      <w:r w:rsidR="00F41A65" w:rsidRPr="00CD33F0">
        <w:rPr>
          <w:i/>
          <w:szCs w:val="24"/>
        </w:rPr>
        <w:t>M</w:t>
      </w:r>
      <w:r w:rsidR="00F41A65">
        <w:rPr>
          <w:szCs w:val="24"/>
        </w:rPr>
        <w:t>(</w:t>
      </w:r>
      <w:r w:rsidR="00F41A65" w:rsidRPr="00CD33F0">
        <w:rPr>
          <w:i/>
          <w:szCs w:val="24"/>
        </w:rPr>
        <w:t>t</w:t>
      </w:r>
      <w:r w:rsidR="00F41A65">
        <w:rPr>
          <w:szCs w:val="24"/>
        </w:rPr>
        <w:t xml:space="preserve">), </w:t>
      </w:r>
      <w:r w:rsidR="00F41A65" w:rsidRPr="00CD33F0">
        <w:rPr>
          <w:i/>
          <w:szCs w:val="24"/>
        </w:rPr>
        <w:t>P</w:t>
      </w:r>
      <w:r w:rsidR="00F41A65">
        <w:rPr>
          <w:szCs w:val="24"/>
        </w:rPr>
        <w:t xml:space="preserve">(t) and </w:t>
      </w:r>
      <w:proofErr w:type="spellStart"/>
      <w:r w:rsidR="00F41A65" w:rsidRPr="00CD33F0">
        <w:rPr>
          <w:i/>
          <w:szCs w:val="24"/>
        </w:rPr>
        <w:t>P</w:t>
      </w:r>
      <w:r w:rsidR="00F41A65" w:rsidRPr="00CD33F0">
        <w:rPr>
          <w:szCs w:val="24"/>
          <w:vertAlign w:val="subscript"/>
        </w:rPr>
        <w:t>tot</w:t>
      </w:r>
      <w:proofErr w:type="spellEnd"/>
      <w:r w:rsidR="00F41A65">
        <w:rPr>
          <w:szCs w:val="24"/>
        </w:rPr>
        <w:t>(</w:t>
      </w:r>
      <w:r w:rsidR="00F41A65" w:rsidRPr="00CD33F0">
        <w:rPr>
          <w:i/>
          <w:szCs w:val="24"/>
        </w:rPr>
        <w:t>t</w:t>
      </w:r>
      <w:r w:rsidR="00F41A65">
        <w:rPr>
          <w:szCs w:val="24"/>
        </w:rPr>
        <w:t xml:space="preserve">) for WT cell: </w:t>
      </w:r>
      <w:r w:rsidR="00F41A65" w:rsidRPr="008B4EE0">
        <w:rPr>
          <w:i/>
          <w:szCs w:val="24"/>
        </w:rPr>
        <w:t>A</w:t>
      </w:r>
      <w:r w:rsidR="008B4EE0">
        <w:rPr>
          <w:szCs w:val="24"/>
          <w:vertAlign w:val="subscript"/>
        </w:rPr>
        <w:t>MAX</w:t>
      </w:r>
      <w:r w:rsidR="00F41A65">
        <w:rPr>
          <w:szCs w:val="24"/>
        </w:rPr>
        <w:t xml:space="preserve"> = </w:t>
      </w:r>
      <w:r w:rsidR="008B4EE0">
        <w:rPr>
          <w:szCs w:val="24"/>
        </w:rPr>
        <w:t>5</w:t>
      </w:r>
      <w:r w:rsidR="00F41A65">
        <w:rPr>
          <w:szCs w:val="24"/>
        </w:rPr>
        <w:t xml:space="preserve">0, </w:t>
      </w:r>
      <w:r w:rsidR="00F41A65" w:rsidRPr="00CD33F0">
        <w:rPr>
          <w:rFonts w:cstheme="minorHAnsi"/>
          <w:i/>
          <w:szCs w:val="24"/>
        </w:rPr>
        <w:t>α</w:t>
      </w:r>
      <w:r w:rsidR="00F41A65">
        <w:rPr>
          <w:szCs w:val="24"/>
        </w:rPr>
        <w:t xml:space="preserve"> = </w:t>
      </w:r>
      <w:r w:rsidR="008B4EE0">
        <w:rPr>
          <w:szCs w:val="24"/>
        </w:rPr>
        <w:t>16</w:t>
      </w:r>
      <w:r w:rsidR="00F41A65">
        <w:rPr>
          <w:szCs w:val="24"/>
        </w:rPr>
        <w:t xml:space="preserve">; </w:t>
      </w:r>
      <w:r w:rsidR="00F41A65">
        <w:rPr>
          <w:rFonts w:cstheme="minorHAnsi"/>
          <w:szCs w:val="24"/>
        </w:rPr>
        <w:t>Period = 2</w:t>
      </w:r>
      <w:r w:rsidR="00781A68">
        <w:rPr>
          <w:rFonts w:cstheme="minorHAnsi"/>
          <w:szCs w:val="24"/>
        </w:rPr>
        <w:t>4</w:t>
      </w:r>
      <w:r w:rsidR="00F41A65">
        <w:rPr>
          <w:rFonts w:cstheme="minorHAnsi"/>
          <w:szCs w:val="24"/>
        </w:rPr>
        <w:t xml:space="preserve">, </w:t>
      </w:r>
      <w:proofErr w:type="spellStart"/>
      <w:r w:rsidR="00F41A65" w:rsidRPr="00215442">
        <w:rPr>
          <w:rFonts w:ascii="Cambria" w:hAnsi="Cambria" w:cstheme="minorHAnsi"/>
          <w:i/>
          <w:szCs w:val="24"/>
        </w:rPr>
        <w:t>P</w:t>
      </w:r>
      <w:r w:rsidR="00F41A65" w:rsidRPr="00215442">
        <w:rPr>
          <w:rFonts w:ascii="Cambria" w:hAnsi="Cambria" w:cstheme="minorHAnsi"/>
          <w:szCs w:val="24"/>
          <w:vertAlign w:val="subscript"/>
        </w:rPr>
        <w:t>tot</w:t>
      </w:r>
      <w:proofErr w:type="spellEnd"/>
      <w:r w:rsidR="00F41A65">
        <w:rPr>
          <w:rFonts w:cstheme="minorHAnsi"/>
          <w:szCs w:val="24"/>
        </w:rPr>
        <w:t xml:space="preserve"> = </w:t>
      </w:r>
      <w:r w:rsidR="00781A68">
        <w:rPr>
          <w:rFonts w:cstheme="minorHAnsi"/>
          <w:szCs w:val="24"/>
        </w:rPr>
        <w:t>55</w:t>
      </w:r>
      <w:r w:rsidR="00F41A65">
        <w:rPr>
          <w:szCs w:val="24"/>
        </w:rPr>
        <w:t>.</w:t>
      </w:r>
    </w:p>
    <w:p w14:paraId="7F3432D4" w14:textId="1FB1EEF9" w:rsidR="00E92A6C" w:rsidRDefault="00E92A6C">
      <w:pPr>
        <w:spacing w:after="160" w:line="259" w:lineRule="auto"/>
        <w:rPr>
          <w:b/>
          <w:szCs w:val="24"/>
        </w:rPr>
      </w:pPr>
      <w:r>
        <w:rPr>
          <w:b/>
          <w:szCs w:val="24"/>
        </w:rPr>
        <w:br w:type="page"/>
      </w:r>
    </w:p>
    <w:p w14:paraId="082992AA" w14:textId="77777777" w:rsidR="00781A68" w:rsidRDefault="00781A68" w:rsidP="00781A68">
      <w:pPr>
        <w:jc w:val="both"/>
        <w:rPr>
          <w:b/>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1361"/>
        <w:gridCol w:w="2256"/>
        <w:gridCol w:w="1068"/>
      </w:tblGrid>
      <w:tr w:rsidR="00E92A6C" w:rsidRPr="00837F55" w14:paraId="0BE2D3D4" w14:textId="77777777" w:rsidTr="00E92A6C">
        <w:tc>
          <w:tcPr>
            <w:tcW w:w="6036" w:type="dxa"/>
            <w:gridSpan w:val="2"/>
          </w:tcPr>
          <w:p w14:paraId="108EFE22" w14:textId="58CB9B85" w:rsidR="00781A68" w:rsidRPr="00837F55" w:rsidRDefault="00E92A6C" w:rsidP="000677CF">
            <w:pPr>
              <w:jc w:val="both"/>
              <w:rPr>
                <w:szCs w:val="24"/>
              </w:rPr>
            </w:pPr>
            <w:r>
              <w:rPr>
                <w:noProof/>
                <w:szCs w:val="24"/>
                <w:lang w:eastAsia="zh-CN"/>
              </w:rPr>
              <w:drawing>
                <wp:inline distT="0" distB="0" distL="0" distR="0" wp14:anchorId="375A4A13" wp14:editId="7AEB36A6">
                  <wp:extent cx="3691732" cy="2171199"/>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2457" cy="2177507"/>
                          </a:xfrm>
                          <a:prstGeom prst="rect">
                            <a:avLst/>
                          </a:prstGeom>
                          <a:noFill/>
                        </pic:spPr>
                      </pic:pic>
                    </a:graphicData>
                  </a:graphic>
                </wp:inline>
              </w:drawing>
            </w:r>
          </w:p>
        </w:tc>
        <w:tc>
          <w:tcPr>
            <w:tcW w:w="1682" w:type="dxa"/>
          </w:tcPr>
          <w:p w14:paraId="58B80F6E" w14:textId="7EF4A81E" w:rsidR="00781A68" w:rsidRPr="00837F55" w:rsidRDefault="00A2134B" w:rsidP="000677CF">
            <w:pPr>
              <w:jc w:val="both"/>
              <w:rPr>
                <w:szCs w:val="24"/>
              </w:rPr>
            </w:pPr>
            <w:r>
              <w:rPr>
                <w:noProof/>
                <w:szCs w:val="24"/>
                <w:lang w:eastAsia="zh-CN"/>
              </w:rPr>
              <w:drawing>
                <wp:inline distT="0" distB="0" distL="0" distR="0" wp14:anchorId="6E4D7321" wp14:editId="0EE68CF8">
                  <wp:extent cx="1290984" cy="186832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5812" cy="1875310"/>
                          </a:xfrm>
                          <a:prstGeom prst="rect">
                            <a:avLst/>
                          </a:prstGeom>
                          <a:noFill/>
                        </pic:spPr>
                      </pic:pic>
                    </a:graphicData>
                  </a:graphic>
                </wp:inline>
              </w:drawing>
            </w:r>
          </w:p>
        </w:tc>
        <w:tc>
          <w:tcPr>
            <w:tcW w:w="1642" w:type="dxa"/>
          </w:tcPr>
          <w:p w14:paraId="2834C7D4" w14:textId="77777777" w:rsidR="00781A68" w:rsidRPr="00837F55" w:rsidRDefault="00781A68" w:rsidP="000677CF">
            <w:pPr>
              <w:jc w:val="both"/>
              <w:rPr>
                <w:szCs w:val="24"/>
              </w:rPr>
            </w:pPr>
          </w:p>
        </w:tc>
      </w:tr>
      <w:tr w:rsidR="00E92A6C" w14:paraId="4264B4DA" w14:textId="77777777" w:rsidTr="008F54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5" w:type="dxa"/>
          </w:tcPr>
          <w:p w14:paraId="3E32CFFB" w14:textId="77777777" w:rsidR="00E92A6C" w:rsidRDefault="00E92A6C" w:rsidP="00E92A6C">
            <w:pPr>
              <w:spacing w:line="240" w:lineRule="auto"/>
              <w:rPr>
                <w:noProof/>
              </w:rPr>
            </w:pPr>
            <w:r w:rsidRPr="004F5943">
              <w:rPr>
                <w:noProof/>
                <w:lang w:eastAsia="zh-CN"/>
              </w:rPr>
              <w:drawing>
                <wp:inline distT="0" distB="0" distL="0" distR="0" wp14:anchorId="2C7AE5D0" wp14:editId="01CF3582">
                  <wp:extent cx="2747692" cy="17915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3483" cy="1795353"/>
                          </a:xfrm>
                          <a:prstGeom prst="rect">
                            <a:avLst/>
                          </a:prstGeom>
                        </pic:spPr>
                      </pic:pic>
                    </a:graphicData>
                  </a:graphic>
                </wp:inline>
              </w:drawing>
            </w:r>
          </w:p>
          <w:p w14:paraId="3E61B87C" w14:textId="77777777" w:rsidR="00E92A6C" w:rsidRPr="004D1A1B" w:rsidRDefault="00E92A6C" w:rsidP="00E92A6C">
            <w:pPr>
              <w:spacing w:line="240" w:lineRule="auto"/>
              <w:rPr>
                <w:noProof/>
              </w:rPr>
            </w:pPr>
            <w:r>
              <w:rPr>
                <w:noProof/>
              </w:rPr>
              <w:t>Ptot/7 (black), Pnuc (red), M (blue)</w:t>
            </w:r>
          </w:p>
        </w:tc>
        <w:tc>
          <w:tcPr>
            <w:tcW w:w="4675" w:type="dxa"/>
            <w:gridSpan w:val="3"/>
          </w:tcPr>
          <w:p w14:paraId="45EF40E4" w14:textId="77777777" w:rsidR="00E92A6C" w:rsidRDefault="00E92A6C" w:rsidP="00E92A6C">
            <w:pPr>
              <w:spacing w:line="240" w:lineRule="auto"/>
              <w:rPr>
                <w:noProof/>
              </w:rPr>
            </w:pPr>
            <w:r>
              <w:rPr>
                <w:noProof/>
                <w:lang w:eastAsia="zh-CN"/>
              </w:rPr>
              <w:drawing>
                <wp:inline distT="0" distB="0" distL="0" distR="0" wp14:anchorId="054460A5" wp14:editId="2B3C5810">
                  <wp:extent cx="2762961" cy="17806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9784" cy="1791535"/>
                          </a:xfrm>
                          <a:prstGeom prst="rect">
                            <a:avLst/>
                          </a:prstGeom>
                          <a:noFill/>
                        </pic:spPr>
                      </pic:pic>
                    </a:graphicData>
                  </a:graphic>
                </wp:inline>
              </w:drawing>
            </w:r>
          </w:p>
          <w:p w14:paraId="06994E7D" w14:textId="77777777" w:rsidR="00E92A6C" w:rsidRPr="004D1A1B" w:rsidRDefault="00E92A6C" w:rsidP="00E92A6C">
            <w:pPr>
              <w:spacing w:line="240" w:lineRule="auto"/>
              <w:rPr>
                <w:noProof/>
              </w:rPr>
            </w:pPr>
            <w:r>
              <w:rPr>
                <w:noProof/>
              </w:rPr>
              <w:t>Ptot/7 (black), AT (red), R (purple)</w:t>
            </w:r>
          </w:p>
        </w:tc>
      </w:tr>
      <w:tr w:rsidR="00E92A6C" w:rsidRPr="00837F55" w14:paraId="659AF3E9" w14:textId="77777777" w:rsidTr="00E92A6C">
        <w:tc>
          <w:tcPr>
            <w:tcW w:w="6036" w:type="dxa"/>
            <w:gridSpan w:val="2"/>
          </w:tcPr>
          <w:p w14:paraId="31824A34" w14:textId="77777777" w:rsidR="00E92A6C" w:rsidRDefault="00E92A6C" w:rsidP="000677CF">
            <w:pPr>
              <w:jc w:val="both"/>
              <w:rPr>
                <w:noProof/>
                <w:szCs w:val="24"/>
              </w:rPr>
            </w:pPr>
          </w:p>
        </w:tc>
        <w:tc>
          <w:tcPr>
            <w:tcW w:w="1682" w:type="dxa"/>
          </w:tcPr>
          <w:p w14:paraId="6E658335" w14:textId="77777777" w:rsidR="00E92A6C" w:rsidRPr="00837F55" w:rsidRDefault="00E92A6C" w:rsidP="000677CF">
            <w:pPr>
              <w:jc w:val="both"/>
              <w:rPr>
                <w:szCs w:val="24"/>
              </w:rPr>
            </w:pPr>
          </w:p>
        </w:tc>
        <w:tc>
          <w:tcPr>
            <w:tcW w:w="1642" w:type="dxa"/>
          </w:tcPr>
          <w:p w14:paraId="47676BAF" w14:textId="77777777" w:rsidR="00E92A6C" w:rsidRPr="00837F55" w:rsidRDefault="00E92A6C" w:rsidP="000677CF">
            <w:pPr>
              <w:jc w:val="both"/>
              <w:rPr>
                <w:szCs w:val="24"/>
              </w:rPr>
            </w:pPr>
          </w:p>
        </w:tc>
      </w:tr>
    </w:tbl>
    <w:p w14:paraId="6B01CF82" w14:textId="77777777" w:rsidR="00A2134B" w:rsidRDefault="00781A68" w:rsidP="00781A68">
      <w:pPr>
        <w:spacing w:before="240" w:line="360" w:lineRule="auto"/>
        <w:jc w:val="both"/>
        <w:rPr>
          <w:color w:val="FF0000"/>
          <w:szCs w:val="24"/>
        </w:rPr>
      </w:pPr>
      <w:r>
        <w:rPr>
          <w:b/>
          <w:szCs w:val="24"/>
        </w:rPr>
        <w:t xml:space="preserve">Figure 9.  </w:t>
      </w:r>
      <w:r>
        <w:rPr>
          <w:szCs w:val="24"/>
        </w:rPr>
        <w:t>PNF(1M8) model.</w:t>
      </w:r>
      <w:r>
        <w:rPr>
          <w:b/>
          <w:szCs w:val="24"/>
        </w:rPr>
        <w:t xml:space="preserve"> (a) </w:t>
      </w:r>
      <w:r>
        <w:rPr>
          <w:szCs w:val="24"/>
        </w:rPr>
        <w:t xml:space="preserve">Bifurcation diagram for </w:t>
      </w:r>
      <w:r>
        <w:rPr>
          <w:rFonts w:ascii="Cambria" w:hAnsi="Cambria"/>
          <w:i/>
          <w:szCs w:val="24"/>
        </w:rPr>
        <w:t>β</w:t>
      </w:r>
      <w:r w:rsidRPr="00CD33F0">
        <w:rPr>
          <w:szCs w:val="24"/>
          <w:vertAlign w:val="subscript"/>
        </w:rPr>
        <w:t>max</w:t>
      </w:r>
      <w:r>
        <w:rPr>
          <w:szCs w:val="24"/>
        </w:rPr>
        <w:t xml:space="preserve"> = </w:t>
      </w:r>
      <w:r w:rsidR="000E64B0">
        <w:rPr>
          <w:szCs w:val="24"/>
        </w:rPr>
        <w:t>8</w:t>
      </w:r>
      <w:r>
        <w:rPr>
          <w:szCs w:val="24"/>
        </w:rPr>
        <w:t xml:space="preserve">, </w:t>
      </w:r>
      <w:r w:rsidRPr="00CD33F0">
        <w:rPr>
          <w:i/>
          <w:szCs w:val="24"/>
        </w:rPr>
        <w:t>K</w:t>
      </w:r>
      <w:r w:rsidRPr="00CD33F0">
        <w:rPr>
          <w:szCs w:val="24"/>
          <w:vertAlign w:val="subscript"/>
        </w:rPr>
        <w:t>m</w:t>
      </w:r>
      <w:r>
        <w:rPr>
          <w:szCs w:val="24"/>
        </w:rPr>
        <w:t xml:space="preserve"> = </w:t>
      </w:r>
      <w:r w:rsidR="000E64B0">
        <w:rPr>
          <w:szCs w:val="24"/>
        </w:rPr>
        <w:t>10</w:t>
      </w:r>
      <w:r>
        <w:rPr>
          <w:szCs w:val="24"/>
        </w:rPr>
        <w:t xml:space="preserve">, </w:t>
      </w:r>
      <w:r w:rsidRPr="00CD33F0">
        <w:rPr>
          <w:i/>
          <w:szCs w:val="24"/>
        </w:rPr>
        <w:t>K</w:t>
      </w:r>
      <w:r>
        <w:rPr>
          <w:szCs w:val="24"/>
          <w:vertAlign w:val="subscript"/>
        </w:rPr>
        <w:t>A</w:t>
      </w:r>
      <w:r>
        <w:rPr>
          <w:szCs w:val="24"/>
        </w:rPr>
        <w:t xml:space="preserve"> = </w:t>
      </w:r>
      <w:r w:rsidR="000E64B0">
        <w:rPr>
          <w:szCs w:val="24"/>
        </w:rPr>
        <w:t>2.5</w:t>
      </w:r>
      <w:r>
        <w:rPr>
          <w:szCs w:val="24"/>
        </w:rPr>
        <w:t xml:space="preserve">, </w:t>
      </w:r>
      <w:r>
        <w:rPr>
          <w:i/>
          <w:szCs w:val="24"/>
        </w:rPr>
        <w:t>R</w:t>
      </w:r>
      <w:r>
        <w:rPr>
          <w:szCs w:val="24"/>
          <w:vertAlign w:val="subscript"/>
        </w:rPr>
        <w:t>MAX</w:t>
      </w:r>
      <w:r>
        <w:rPr>
          <w:szCs w:val="24"/>
        </w:rPr>
        <w:t xml:space="preserve"> = </w:t>
      </w:r>
      <w:r w:rsidR="000E64B0">
        <w:rPr>
          <w:szCs w:val="24"/>
        </w:rPr>
        <w:t>70</w:t>
      </w:r>
      <w:r>
        <w:rPr>
          <w:szCs w:val="24"/>
        </w:rPr>
        <w:t xml:space="preserve">, </w:t>
      </w:r>
      <w:r w:rsidR="000E64B0">
        <w:rPr>
          <w:rFonts w:cstheme="minorHAnsi"/>
          <w:i/>
          <w:szCs w:val="24"/>
        </w:rPr>
        <w:t>ε</w:t>
      </w:r>
      <w:r w:rsidR="000E64B0">
        <w:rPr>
          <w:szCs w:val="24"/>
        </w:rPr>
        <w:t xml:space="preserve"> = 0.0002, </w:t>
      </w:r>
      <w:r w:rsidRPr="008B4EE0">
        <w:rPr>
          <w:rFonts w:cstheme="minorHAnsi"/>
          <w:i/>
          <w:szCs w:val="24"/>
        </w:rPr>
        <w:t>δ</w:t>
      </w:r>
      <w:r>
        <w:rPr>
          <w:szCs w:val="24"/>
        </w:rPr>
        <w:t xml:space="preserve"> = </w:t>
      </w:r>
      <w:r w:rsidR="000E64B0">
        <w:rPr>
          <w:szCs w:val="24"/>
        </w:rPr>
        <w:t>25</w:t>
      </w:r>
      <w:r>
        <w:rPr>
          <w:szCs w:val="24"/>
        </w:rPr>
        <w:t>. Five-point figure locates WT cell at the black dot.</w:t>
      </w:r>
      <w:r>
        <w:rPr>
          <w:b/>
          <w:szCs w:val="24"/>
        </w:rPr>
        <w:t xml:space="preserve"> (b) </w:t>
      </w:r>
      <w:r>
        <w:rPr>
          <w:szCs w:val="24"/>
        </w:rPr>
        <w:t xml:space="preserve">Time-courses of </w:t>
      </w:r>
      <w:r w:rsidRPr="00CD33F0">
        <w:rPr>
          <w:i/>
          <w:szCs w:val="24"/>
        </w:rPr>
        <w:t>M</w:t>
      </w:r>
      <w:r>
        <w:rPr>
          <w:szCs w:val="24"/>
        </w:rPr>
        <w:t>(</w:t>
      </w:r>
      <w:r w:rsidRPr="00CD33F0">
        <w:rPr>
          <w:i/>
          <w:szCs w:val="24"/>
        </w:rPr>
        <w:t>t</w:t>
      </w:r>
      <w:r>
        <w:rPr>
          <w:szCs w:val="24"/>
        </w:rPr>
        <w:t xml:space="preserve">), </w:t>
      </w:r>
      <w:r w:rsidRPr="00CD33F0">
        <w:rPr>
          <w:i/>
          <w:szCs w:val="24"/>
        </w:rPr>
        <w:t>P</w:t>
      </w:r>
      <w:r>
        <w:rPr>
          <w:szCs w:val="24"/>
        </w:rPr>
        <w:t xml:space="preserve">(t) and </w:t>
      </w:r>
      <w:proofErr w:type="spellStart"/>
      <w:r w:rsidRPr="00CD33F0">
        <w:rPr>
          <w:i/>
          <w:szCs w:val="24"/>
        </w:rPr>
        <w:t>P</w:t>
      </w:r>
      <w:r w:rsidRPr="00CD33F0">
        <w:rPr>
          <w:szCs w:val="24"/>
          <w:vertAlign w:val="subscript"/>
        </w:rPr>
        <w:t>tot</w:t>
      </w:r>
      <w:proofErr w:type="spellEnd"/>
      <w:r>
        <w:rPr>
          <w:szCs w:val="24"/>
        </w:rPr>
        <w:t>(</w:t>
      </w:r>
      <w:r w:rsidRPr="00CD33F0">
        <w:rPr>
          <w:i/>
          <w:szCs w:val="24"/>
        </w:rPr>
        <w:t>t</w:t>
      </w:r>
      <w:r>
        <w:rPr>
          <w:szCs w:val="24"/>
        </w:rPr>
        <w:t xml:space="preserve">) for WT cell: </w:t>
      </w:r>
      <w:r w:rsidRPr="008B4EE0">
        <w:rPr>
          <w:i/>
          <w:szCs w:val="24"/>
        </w:rPr>
        <w:t>A</w:t>
      </w:r>
      <w:r>
        <w:rPr>
          <w:szCs w:val="24"/>
          <w:vertAlign w:val="subscript"/>
        </w:rPr>
        <w:t>MAX</w:t>
      </w:r>
      <w:r>
        <w:rPr>
          <w:szCs w:val="24"/>
        </w:rPr>
        <w:t xml:space="preserve"> = </w:t>
      </w:r>
      <w:r w:rsidR="00144BFB">
        <w:rPr>
          <w:szCs w:val="24"/>
        </w:rPr>
        <w:t>0.1</w:t>
      </w:r>
      <w:r>
        <w:rPr>
          <w:szCs w:val="24"/>
        </w:rPr>
        <w:t xml:space="preserve">, </w:t>
      </w:r>
      <w:r w:rsidRPr="00CD33F0">
        <w:rPr>
          <w:rFonts w:cstheme="minorHAnsi"/>
          <w:i/>
          <w:szCs w:val="24"/>
        </w:rPr>
        <w:t>α</w:t>
      </w:r>
      <w:r>
        <w:rPr>
          <w:szCs w:val="24"/>
        </w:rPr>
        <w:t xml:space="preserve"> = </w:t>
      </w:r>
      <w:r w:rsidR="00144BFB">
        <w:rPr>
          <w:szCs w:val="24"/>
        </w:rPr>
        <w:t>300</w:t>
      </w:r>
      <w:r w:rsidRPr="00144BFB">
        <w:rPr>
          <w:color w:val="FF0000"/>
          <w:szCs w:val="24"/>
        </w:rPr>
        <w:t>.</w:t>
      </w:r>
      <w:r w:rsidR="00E92A6C">
        <w:rPr>
          <w:color w:val="FF0000"/>
          <w:szCs w:val="24"/>
        </w:rPr>
        <w:t xml:space="preserve"> </w:t>
      </w:r>
      <w:r w:rsidR="00E92A6C">
        <w:rPr>
          <w:b/>
          <w:szCs w:val="24"/>
        </w:rPr>
        <w:t xml:space="preserve">(c) </w:t>
      </w:r>
      <w:r w:rsidR="00E92A6C">
        <w:rPr>
          <w:szCs w:val="24"/>
        </w:rPr>
        <w:t xml:space="preserve">Time-courses of </w:t>
      </w:r>
      <w:r w:rsidR="00E92A6C">
        <w:rPr>
          <w:i/>
          <w:szCs w:val="24"/>
        </w:rPr>
        <w:t>A</w:t>
      </w:r>
      <w:r w:rsidR="00E92A6C">
        <w:rPr>
          <w:szCs w:val="24"/>
          <w:vertAlign w:val="subscript"/>
        </w:rPr>
        <w:t>T</w:t>
      </w:r>
      <w:r w:rsidR="00E92A6C">
        <w:rPr>
          <w:szCs w:val="24"/>
        </w:rPr>
        <w:t>(</w:t>
      </w:r>
      <w:r w:rsidR="00E92A6C" w:rsidRPr="00CD33F0">
        <w:rPr>
          <w:i/>
          <w:szCs w:val="24"/>
        </w:rPr>
        <w:t>t</w:t>
      </w:r>
      <w:r w:rsidR="00E92A6C">
        <w:rPr>
          <w:szCs w:val="24"/>
        </w:rPr>
        <w:t xml:space="preserve">), </w:t>
      </w:r>
      <w:r w:rsidR="00E92A6C">
        <w:rPr>
          <w:i/>
          <w:szCs w:val="24"/>
        </w:rPr>
        <w:t>R</w:t>
      </w:r>
      <w:r w:rsidR="00E92A6C">
        <w:rPr>
          <w:szCs w:val="24"/>
        </w:rPr>
        <w:t>(</w:t>
      </w:r>
      <w:r w:rsidR="00E92A6C" w:rsidRPr="00CD33F0">
        <w:rPr>
          <w:i/>
          <w:szCs w:val="24"/>
        </w:rPr>
        <w:t>t</w:t>
      </w:r>
      <w:r w:rsidR="00E92A6C">
        <w:rPr>
          <w:szCs w:val="24"/>
        </w:rPr>
        <w:t xml:space="preserve">), and </w:t>
      </w:r>
      <w:proofErr w:type="spellStart"/>
      <w:r w:rsidR="00E92A6C" w:rsidRPr="00CD33F0">
        <w:rPr>
          <w:i/>
          <w:szCs w:val="24"/>
        </w:rPr>
        <w:t>P</w:t>
      </w:r>
      <w:r w:rsidR="00E92A6C" w:rsidRPr="00CD33F0">
        <w:rPr>
          <w:szCs w:val="24"/>
          <w:vertAlign w:val="subscript"/>
        </w:rPr>
        <w:t>tot</w:t>
      </w:r>
      <w:proofErr w:type="spellEnd"/>
      <w:r w:rsidR="00E92A6C">
        <w:rPr>
          <w:szCs w:val="24"/>
        </w:rPr>
        <w:t>(</w:t>
      </w:r>
      <w:r w:rsidR="00E92A6C" w:rsidRPr="00CD33F0">
        <w:rPr>
          <w:i/>
          <w:szCs w:val="24"/>
        </w:rPr>
        <w:t>t</w:t>
      </w:r>
      <w:r w:rsidR="00E92A6C">
        <w:rPr>
          <w:szCs w:val="24"/>
        </w:rPr>
        <w:t xml:space="preserve">) for WT cell: </w:t>
      </w:r>
      <w:r w:rsidR="00E92A6C" w:rsidRPr="008B4EE0">
        <w:rPr>
          <w:i/>
          <w:szCs w:val="24"/>
        </w:rPr>
        <w:t>A</w:t>
      </w:r>
      <w:r w:rsidR="00E92A6C">
        <w:rPr>
          <w:szCs w:val="24"/>
          <w:vertAlign w:val="subscript"/>
        </w:rPr>
        <w:t>MAX</w:t>
      </w:r>
      <w:r w:rsidR="00E92A6C">
        <w:rPr>
          <w:szCs w:val="24"/>
        </w:rPr>
        <w:t xml:space="preserve"> = 0.1, </w:t>
      </w:r>
      <w:r w:rsidR="00E92A6C" w:rsidRPr="00CD33F0">
        <w:rPr>
          <w:rFonts w:cstheme="minorHAnsi"/>
          <w:i/>
          <w:szCs w:val="24"/>
        </w:rPr>
        <w:t>α</w:t>
      </w:r>
      <w:r w:rsidR="00E92A6C">
        <w:rPr>
          <w:szCs w:val="24"/>
        </w:rPr>
        <w:t xml:space="preserve"> = 300; </w:t>
      </w:r>
      <w:r w:rsidR="00E92A6C" w:rsidRPr="00144BFB">
        <w:rPr>
          <w:rFonts w:cstheme="minorHAnsi"/>
          <w:color w:val="FF0000"/>
          <w:szCs w:val="24"/>
        </w:rPr>
        <w:t xml:space="preserve">Period = </w:t>
      </w:r>
      <w:r w:rsidR="00E92A6C">
        <w:rPr>
          <w:rFonts w:cstheme="minorHAnsi"/>
          <w:color w:val="FF0000"/>
          <w:szCs w:val="24"/>
        </w:rPr>
        <w:t>18</w:t>
      </w:r>
      <w:r w:rsidR="00E92A6C" w:rsidRPr="00144BFB">
        <w:rPr>
          <w:rFonts w:cstheme="minorHAnsi"/>
          <w:color w:val="FF0000"/>
          <w:szCs w:val="24"/>
        </w:rPr>
        <w:t xml:space="preserve">, </w:t>
      </w:r>
      <w:proofErr w:type="spellStart"/>
      <w:r w:rsidR="00E92A6C" w:rsidRPr="00144BFB">
        <w:rPr>
          <w:rFonts w:ascii="Cambria" w:hAnsi="Cambria" w:cstheme="minorHAnsi"/>
          <w:i/>
          <w:color w:val="FF0000"/>
          <w:szCs w:val="24"/>
        </w:rPr>
        <w:t>P</w:t>
      </w:r>
      <w:r w:rsidR="00E92A6C" w:rsidRPr="00144BFB">
        <w:rPr>
          <w:rFonts w:ascii="Cambria" w:hAnsi="Cambria" w:cstheme="minorHAnsi"/>
          <w:color w:val="FF0000"/>
          <w:szCs w:val="24"/>
          <w:vertAlign w:val="subscript"/>
        </w:rPr>
        <w:t>tot</w:t>
      </w:r>
      <w:proofErr w:type="spellEnd"/>
      <w:r w:rsidR="00E92A6C" w:rsidRPr="00144BFB">
        <w:rPr>
          <w:rFonts w:cstheme="minorHAnsi"/>
          <w:color w:val="FF0000"/>
          <w:szCs w:val="24"/>
        </w:rPr>
        <w:t xml:space="preserve"> = </w:t>
      </w:r>
      <w:r w:rsidR="00E92A6C">
        <w:rPr>
          <w:rFonts w:cstheme="minorHAnsi"/>
          <w:color w:val="FF0000"/>
          <w:szCs w:val="24"/>
        </w:rPr>
        <w:t>22</w:t>
      </w:r>
      <w:r w:rsidR="00E92A6C" w:rsidRPr="00144BFB">
        <w:rPr>
          <w:color w:val="FF0000"/>
          <w:szCs w:val="24"/>
        </w:rPr>
        <w:t>.</w:t>
      </w:r>
    </w:p>
    <w:p w14:paraId="1A1C0034" w14:textId="77777777" w:rsidR="00A2134B" w:rsidRDefault="00A2134B">
      <w:pPr>
        <w:spacing w:after="160" w:line="259" w:lineRule="auto"/>
        <w:rPr>
          <w:color w:val="FF0000"/>
          <w:szCs w:val="24"/>
        </w:rPr>
      </w:pPr>
      <w:r>
        <w:rPr>
          <w:color w:val="FF0000"/>
          <w:szCs w:val="24"/>
        </w:rPr>
        <w:br w:type="page"/>
      </w:r>
    </w:p>
    <w:p w14:paraId="17E6501E" w14:textId="77777777" w:rsidR="00A2134B" w:rsidRDefault="00A2134B" w:rsidP="00A2134B">
      <w:pPr>
        <w:jc w:val="both"/>
        <w:rPr>
          <w:b/>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1353"/>
        <w:gridCol w:w="2131"/>
        <w:gridCol w:w="1233"/>
      </w:tblGrid>
      <w:tr w:rsidR="00A2134B" w:rsidRPr="00837F55" w14:paraId="3EF7926D" w14:textId="77777777" w:rsidTr="008F54E5">
        <w:tc>
          <w:tcPr>
            <w:tcW w:w="6036" w:type="dxa"/>
            <w:gridSpan w:val="2"/>
          </w:tcPr>
          <w:p w14:paraId="799C582D" w14:textId="05BCA63E" w:rsidR="00A2134B" w:rsidRPr="00837F55" w:rsidRDefault="00324ABD" w:rsidP="008F54E5">
            <w:pPr>
              <w:jc w:val="both"/>
              <w:rPr>
                <w:szCs w:val="24"/>
              </w:rPr>
            </w:pPr>
            <w:r>
              <w:rPr>
                <w:noProof/>
                <w:szCs w:val="24"/>
                <w:lang w:eastAsia="zh-CN"/>
              </w:rPr>
              <w:drawing>
                <wp:inline distT="0" distB="0" distL="0" distR="0" wp14:anchorId="41FC421B" wp14:editId="0558A553">
                  <wp:extent cx="3416873" cy="21731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5505" cy="2178606"/>
                          </a:xfrm>
                          <a:prstGeom prst="rect">
                            <a:avLst/>
                          </a:prstGeom>
                          <a:noFill/>
                        </pic:spPr>
                      </pic:pic>
                    </a:graphicData>
                  </a:graphic>
                </wp:inline>
              </w:drawing>
            </w:r>
          </w:p>
        </w:tc>
        <w:tc>
          <w:tcPr>
            <w:tcW w:w="1682" w:type="dxa"/>
          </w:tcPr>
          <w:p w14:paraId="7DEFA8E9" w14:textId="6B70712F" w:rsidR="00A2134B" w:rsidRPr="00837F55" w:rsidRDefault="00A2134B" w:rsidP="008F54E5">
            <w:pPr>
              <w:jc w:val="both"/>
              <w:rPr>
                <w:szCs w:val="24"/>
              </w:rPr>
            </w:pPr>
            <w:r>
              <w:rPr>
                <w:noProof/>
                <w:szCs w:val="24"/>
                <w:lang w:eastAsia="zh-CN"/>
              </w:rPr>
              <w:drawing>
                <wp:inline distT="0" distB="0" distL="0" distR="0" wp14:anchorId="64402934" wp14:editId="004A8502">
                  <wp:extent cx="1225487" cy="1719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6844" cy="1721399"/>
                          </a:xfrm>
                          <a:prstGeom prst="rect">
                            <a:avLst/>
                          </a:prstGeom>
                          <a:noFill/>
                        </pic:spPr>
                      </pic:pic>
                    </a:graphicData>
                  </a:graphic>
                </wp:inline>
              </w:drawing>
            </w:r>
          </w:p>
        </w:tc>
        <w:tc>
          <w:tcPr>
            <w:tcW w:w="1642" w:type="dxa"/>
          </w:tcPr>
          <w:p w14:paraId="6E2FE881" w14:textId="77777777" w:rsidR="00A2134B" w:rsidRPr="00837F55" w:rsidRDefault="00A2134B" w:rsidP="008F54E5">
            <w:pPr>
              <w:jc w:val="both"/>
              <w:rPr>
                <w:szCs w:val="24"/>
              </w:rPr>
            </w:pPr>
          </w:p>
        </w:tc>
      </w:tr>
      <w:tr w:rsidR="00A2134B" w14:paraId="70697444" w14:textId="77777777" w:rsidTr="008F54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5" w:type="dxa"/>
          </w:tcPr>
          <w:p w14:paraId="3AB9394A" w14:textId="751CC4D4" w:rsidR="00A2134B" w:rsidRDefault="00A2134B" w:rsidP="008F54E5">
            <w:pPr>
              <w:spacing w:line="240" w:lineRule="auto"/>
              <w:rPr>
                <w:noProof/>
              </w:rPr>
            </w:pPr>
            <w:r>
              <w:rPr>
                <w:noProof/>
                <w:lang w:eastAsia="zh-CN"/>
              </w:rPr>
              <w:drawing>
                <wp:inline distT="0" distB="0" distL="0" distR="0" wp14:anchorId="78612DC0" wp14:editId="6772F894">
                  <wp:extent cx="2795297" cy="181865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2485" cy="1829836"/>
                          </a:xfrm>
                          <a:prstGeom prst="rect">
                            <a:avLst/>
                          </a:prstGeom>
                          <a:noFill/>
                        </pic:spPr>
                      </pic:pic>
                    </a:graphicData>
                  </a:graphic>
                </wp:inline>
              </w:drawing>
            </w:r>
          </w:p>
          <w:p w14:paraId="6ED78F9E" w14:textId="77777777" w:rsidR="00A2134B" w:rsidRPr="004D1A1B" w:rsidRDefault="00A2134B" w:rsidP="008F54E5">
            <w:pPr>
              <w:spacing w:line="240" w:lineRule="auto"/>
              <w:rPr>
                <w:noProof/>
              </w:rPr>
            </w:pPr>
            <w:r>
              <w:rPr>
                <w:noProof/>
              </w:rPr>
              <w:t>Ptot/7 (black), Pnuc (red), M (blue)</w:t>
            </w:r>
          </w:p>
        </w:tc>
        <w:tc>
          <w:tcPr>
            <w:tcW w:w="4675" w:type="dxa"/>
            <w:gridSpan w:val="3"/>
          </w:tcPr>
          <w:p w14:paraId="5EAD8207" w14:textId="19452C6E" w:rsidR="00A2134B" w:rsidRDefault="00A2134B" w:rsidP="008F54E5">
            <w:pPr>
              <w:spacing w:line="240" w:lineRule="auto"/>
              <w:rPr>
                <w:noProof/>
              </w:rPr>
            </w:pPr>
            <w:r w:rsidRPr="00A2134B">
              <w:rPr>
                <w:noProof/>
                <w:lang w:eastAsia="zh-CN"/>
              </w:rPr>
              <w:drawing>
                <wp:inline distT="0" distB="0" distL="0" distR="0" wp14:anchorId="0DC62FC9" wp14:editId="163085F1">
                  <wp:extent cx="2876758" cy="180903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8270" cy="1816278"/>
                          </a:xfrm>
                          <a:prstGeom prst="rect">
                            <a:avLst/>
                          </a:prstGeom>
                        </pic:spPr>
                      </pic:pic>
                    </a:graphicData>
                  </a:graphic>
                </wp:inline>
              </w:drawing>
            </w:r>
          </w:p>
          <w:p w14:paraId="41623A75" w14:textId="77777777" w:rsidR="00A2134B" w:rsidRPr="004D1A1B" w:rsidRDefault="00A2134B" w:rsidP="008F54E5">
            <w:pPr>
              <w:spacing w:line="240" w:lineRule="auto"/>
              <w:rPr>
                <w:noProof/>
              </w:rPr>
            </w:pPr>
            <w:r>
              <w:rPr>
                <w:noProof/>
              </w:rPr>
              <w:t>Ptot/7 (black), AT (red), R (purple)</w:t>
            </w:r>
          </w:p>
        </w:tc>
      </w:tr>
      <w:tr w:rsidR="00324ABD" w:rsidRPr="00837F55" w14:paraId="32E14510" w14:textId="77777777" w:rsidTr="008F54E5">
        <w:tc>
          <w:tcPr>
            <w:tcW w:w="6036" w:type="dxa"/>
            <w:gridSpan w:val="2"/>
          </w:tcPr>
          <w:p w14:paraId="189E45C6" w14:textId="77777777" w:rsidR="00A2134B" w:rsidRDefault="00A2134B" w:rsidP="008F54E5">
            <w:pPr>
              <w:jc w:val="both"/>
              <w:rPr>
                <w:noProof/>
                <w:szCs w:val="24"/>
              </w:rPr>
            </w:pPr>
          </w:p>
        </w:tc>
        <w:tc>
          <w:tcPr>
            <w:tcW w:w="1682" w:type="dxa"/>
          </w:tcPr>
          <w:p w14:paraId="0AE77428" w14:textId="77777777" w:rsidR="00A2134B" w:rsidRPr="00837F55" w:rsidRDefault="00A2134B" w:rsidP="008F54E5">
            <w:pPr>
              <w:jc w:val="both"/>
              <w:rPr>
                <w:szCs w:val="24"/>
              </w:rPr>
            </w:pPr>
          </w:p>
        </w:tc>
        <w:tc>
          <w:tcPr>
            <w:tcW w:w="1642" w:type="dxa"/>
          </w:tcPr>
          <w:p w14:paraId="6C5FD0FC" w14:textId="77777777" w:rsidR="00A2134B" w:rsidRPr="00837F55" w:rsidRDefault="00A2134B" w:rsidP="008F54E5">
            <w:pPr>
              <w:jc w:val="both"/>
              <w:rPr>
                <w:szCs w:val="24"/>
              </w:rPr>
            </w:pPr>
          </w:p>
        </w:tc>
      </w:tr>
    </w:tbl>
    <w:p w14:paraId="17E52E41" w14:textId="0D3D66FE" w:rsidR="00781A68" w:rsidRPr="00F64F97" w:rsidRDefault="00A2134B" w:rsidP="00781A68">
      <w:pPr>
        <w:spacing w:before="240" w:line="360" w:lineRule="auto"/>
        <w:jc w:val="both"/>
        <w:rPr>
          <w:b/>
          <w:szCs w:val="24"/>
        </w:rPr>
      </w:pPr>
      <w:r>
        <w:rPr>
          <w:b/>
          <w:szCs w:val="24"/>
        </w:rPr>
        <w:t xml:space="preserve">Figure 9 ALTERNATE.  </w:t>
      </w:r>
      <w:r>
        <w:rPr>
          <w:szCs w:val="24"/>
        </w:rPr>
        <w:t>PNF(1M8) model.</w:t>
      </w:r>
      <w:r>
        <w:rPr>
          <w:b/>
          <w:szCs w:val="24"/>
        </w:rPr>
        <w:t xml:space="preserve"> (a) </w:t>
      </w:r>
      <w:r>
        <w:rPr>
          <w:szCs w:val="24"/>
        </w:rPr>
        <w:t xml:space="preserve">Bifurcation diagram for </w:t>
      </w:r>
      <w:r>
        <w:rPr>
          <w:rFonts w:ascii="Cambria" w:hAnsi="Cambria"/>
          <w:i/>
          <w:szCs w:val="24"/>
        </w:rPr>
        <w:t>β</w:t>
      </w:r>
      <w:r w:rsidRPr="00CD33F0">
        <w:rPr>
          <w:szCs w:val="24"/>
          <w:vertAlign w:val="subscript"/>
        </w:rPr>
        <w:t>max</w:t>
      </w:r>
      <w:r>
        <w:rPr>
          <w:szCs w:val="24"/>
        </w:rPr>
        <w:t xml:space="preserve"> = </w:t>
      </w:r>
      <w:r w:rsidR="00DD7060">
        <w:rPr>
          <w:szCs w:val="24"/>
        </w:rPr>
        <w:t>0.4</w:t>
      </w:r>
      <w:r>
        <w:rPr>
          <w:szCs w:val="24"/>
        </w:rPr>
        <w:t xml:space="preserve">, </w:t>
      </w:r>
      <w:r w:rsidRPr="00CD33F0">
        <w:rPr>
          <w:i/>
          <w:szCs w:val="24"/>
        </w:rPr>
        <w:t>K</w:t>
      </w:r>
      <w:r w:rsidRPr="00CD33F0">
        <w:rPr>
          <w:szCs w:val="24"/>
          <w:vertAlign w:val="subscript"/>
        </w:rPr>
        <w:t>m</w:t>
      </w:r>
      <w:r>
        <w:rPr>
          <w:szCs w:val="24"/>
        </w:rPr>
        <w:t xml:space="preserve"> = </w:t>
      </w:r>
      <w:r w:rsidR="00DD7060">
        <w:rPr>
          <w:szCs w:val="24"/>
        </w:rPr>
        <w:t>3</w:t>
      </w:r>
      <w:r>
        <w:rPr>
          <w:szCs w:val="24"/>
        </w:rPr>
        <w:t xml:space="preserve">, </w:t>
      </w:r>
      <w:r w:rsidRPr="00CD33F0">
        <w:rPr>
          <w:i/>
          <w:szCs w:val="24"/>
        </w:rPr>
        <w:t>K</w:t>
      </w:r>
      <w:r>
        <w:rPr>
          <w:szCs w:val="24"/>
          <w:vertAlign w:val="subscript"/>
        </w:rPr>
        <w:t>A</w:t>
      </w:r>
      <w:r>
        <w:rPr>
          <w:szCs w:val="24"/>
        </w:rPr>
        <w:t xml:space="preserve"> = </w:t>
      </w:r>
      <w:r w:rsidR="00DD7060">
        <w:rPr>
          <w:szCs w:val="24"/>
        </w:rPr>
        <w:t>7</w:t>
      </w:r>
      <w:r>
        <w:rPr>
          <w:szCs w:val="24"/>
        </w:rPr>
        <w:t xml:space="preserve">, </w:t>
      </w:r>
      <w:r>
        <w:rPr>
          <w:i/>
          <w:szCs w:val="24"/>
        </w:rPr>
        <w:t>R</w:t>
      </w:r>
      <w:r>
        <w:rPr>
          <w:szCs w:val="24"/>
          <w:vertAlign w:val="subscript"/>
        </w:rPr>
        <w:t>MAX</w:t>
      </w:r>
      <w:r>
        <w:rPr>
          <w:szCs w:val="24"/>
        </w:rPr>
        <w:t xml:space="preserve"> = </w:t>
      </w:r>
      <w:r w:rsidR="00DD7060">
        <w:rPr>
          <w:szCs w:val="24"/>
        </w:rPr>
        <w:t>4</w:t>
      </w:r>
      <w:r>
        <w:rPr>
          <w:szCs w:val="24"/>
        </w:rPr>
        <w:t xml:space="preserve">0, </w:t>
      </w:r>
      <w:r>
        <w:rPr>
          <w:rFonts w:cstheme="minorHAnsi"/>
          <w:i/>
          <w:szCs w:val="24"/>
        </w:rPr>
        <w:t>ε</w:t>
      </w:r>
      <w:r>
        <w:rPr>
          <w:szCs w:val="24"/>
        </w:rPr>
        <w:t xml:space="preserve"> = 0.000</w:t>
      </w:r>
      <w:r w:rsidR="00DD7060">
        <w:rPr>
          <w:szCs w:val="24"/>
        </w:rPr>
        <w:t>1</w:t>
      </w:r>
      <w:r>
        <w:rPr>
          <w:szCs w:val="24"/>
        </w:rPr>
        <w:t xml:space="preserve">, </w:t>
      </w:r>
      <w:r w:rsidRPr="008B4EE0">
        <w:rPr>
          <w:rFonts w:cstheme="minorHAnsi"/>
          <w:i/>
          <w:szCs w:val="24"/>
        </w:rPr>
        <w:t>δ</w:t>
      </w:r>
      <w:r>
        <w:rPr>
          <w:szCs w:val="24"/>
        </w:rPr>
        <w:t xml:space="preserve"> = </w:t>
      </w:r>
      <w:r w:rsidR="00DD7060">
        <w:rPr>
          <w:szCs w:val="24"/>
        </w:rPr>
        <w:t>1</w:t>
      </w:r>
      <w:r>
        <w:rPr>
          <w:szCs w:val="24"/>
        </w:rPr>
        <w:t>5. Five-point figure locates WT cell at the black dot.</w:t>
      </w:r>
      <w:r>
        <w:rPr>
          <w:b/>
          <w:szCs w:val="24"/>
        </w:rPr>
        <w:t xml:space="preserve"> (b) </w:t>
      </w:r>
      <w:r>
        <w:rPr>
          <w:szCs w:val="24"/>
        </w:rPr>
        <w:t xml:space="preserve">Time-courses of </w:t>
      </w:r>
      <w:r w:rsidRPr="00CD33F0">
        <w:rPr>
          <w:i/>
          <w:szCs w:val="24"/>
        </w:rPr>
        <w:t>M</w:t>
      </w:r>
      <w:r>
        <w:rPr>
          <w:szCs w:val="24"/>
        </w:rPr>
        <w:t>(</w:t>
      </w:r>
      <w:r w:rsidRPr="00CD33F0">
        <w:rPr>
          <w:i/>
          <w:szCs w:val="24"/>
        </w:rPr>
        <w:t>t</w:t>
      </w:r>
      <w:r>
        <w:rPr>
          <w:szCs w:val="24"/>
        </w:rPr>
        <w:t xml:space="preserve">), </w:t>
      </w:r>
      <w:r w:rsidRPr="00CD33F0">
        <w:rPr>
          <w:i/>
          <w:szCs w:val="24"/>
        </w:rPr>
        <w:t>P</w:t>
      </w:r>
      <w:r>
        <w:rPr>
          <w:szCs w:val="24"/>
        </w:rPr>
        <w:t xml:space="preserve">(t) and </w:t>
      </w:r>
      <w:proofErr w:type="spellStart"/>
      <w:r w:rsidRPr="00CD33F0">
        <w:rPr>
          <w:i/>
          <w:szCs w:val="24"/>
        </w:rPr>
        <w:t>P</w:t>
      </w:r>
      <w:r w:rsidRPr="00CD33F0">
        <w:rPr>
          <w:szCs w:val="24"/>
          <w:vertAlign w:val="subscript"/>
        </w:rPr>
        <w:t>tot</w:t>
      </w:r>
      <w:proofErr w:type="spellEnd"/>
      <w:r>
        <w:rPr>
          <w:szCs w:val="24"/>
        </w:rPr>
        <w:t>(</w:t>
      </w:r>
      <w:r w:rsidRPr="00CD33F0">
        <w:rPr>
          <w:i/>
          <w:szCs w:val="24"/>
        </w:rPr>
        <w:t>t</w:t>
      </w:r>
      <w:r>
        <w:rPr>
          <w:szCs w:val="24"/>
        </w:rPr>
        <w:t xml:space="preserve">) for WT cell: </w:t>
      </w:r>
      <w:r w:rsidRPr="008B4EE0">
        <w:rPr>
          <w:i/>
          <w:szCs w:val="24"/>
        </w:rPr>
        <w:t>A</w:t>
      </w:r>
      <w:r>
        <w:rPr>
          <w:szCs w:val="24"/>
          <w:vertAlign w:val="subscript"/>
        </w:rPr>
        <w:t>MAX</w:t>
      </w:r>
      <w:r>
        <w:rPr>
          <w:szCs w:val="24"/>
        </w:rPr>
        <w:t xml:space="preserve"> = 0.</w:t>
      </w:r>
      <w:r w:rsidR="00DD7060">
        <w:rPr>
          <w:szCs w:val="24"/>
        </w:rPr>
        <w:t>4</w:t>
      </w:r>
      <w:r>
        <w:rPr>
          <w:szCs w:val="24"/>
        </w:rPr>
        <w:t xml:space="preserve">, </w:t>
      </w:r>
      <w:r w:rsidRPr="00CD33F0">
        <w:rPr>
          <w:rFonts w:cstheme="minorHAnsi"/>
          <w:i/>
          <w:szCs w:val="24"/>
        </w:rPr>
        <w:t>α</w:t>
      </w:r>
      <w:r>
        <w:rPr>
          <w:szCs w:val="24"/>
        </w:rPr>
        <w:t xml:space="preserve"> = </w:t>
      </w:r>
      <w:r w:rsidR="00DD7060">
        <w:rPr>
          <w:szCs w:val="24"/>
        </w:rPr>
        <w:t>5</w:t>
      </w:r>
      <w:r>
        <w:rPr>
          <w:szCs w:val="24"/>
        </w:rPr>
        <w:t>0</w:t>
      </w:r>
      <w:r w:rsidRPr="008F54E5">
        <w:rPr>
          <w:szCs w:val="24"/>
        </w:rPr>
        <w:t>.</w:t>
      </w:r>
      <w:r>
        <w:rPr>
          <w:color w:val="FF0000"/>
          <w:szCs w:val="24"/>
        </w:rPr>
        <w:t xml:space="preserve"> </w:t>
      </w:r>
      <w:r>
        <w:rPr>
          <w:b/>
          <w:szCs w:val="24"/>
        </w:rPr>
        <w:t xml:space="preserve">(c) </w:t>
      </w:r>
      <w:r>
        <w:rPr>
          <w:szCs w:val="24"/>
        </w:rPr>
        <w:t xml:space="preserve">Time-courses of </w:t>
      </w:r>
      <w:r>
        <w:rPr>
          <w:i/>
          <w:szCs w:val="24"/>
        </w:rPr>
        <w:t>A</w:t>
      </w:r>
      <w:r>
        <w:rPr>
          <w:szCs w:val="24"/>
          <w:vertAlign w:val="subscript"/>
        </w:rPr>
        <w:t>T</w:t>
      </w:r>
      <w:r>
        <w:rPr>
          <w:szCs w:val="24"/>
        </w:rPr>
        <w:t>(</w:t>
      </w:r>
      <w:r w:rsidRPr="00CD33F0">
        <w:rPr>
          <w:i/>
          <w:szCs w:val="24"/>
        </w:rPr>
        <w:t>t</w:t>
      </w:r>
      <w:r>
        <w:rPr>
          <w:szCs w:val="24"/>
        </w:rPr>
        <w:t xml:space="preserve">), </w:t>
      </w:r>
      <w:r>
        <w:rPr>
          <w:i/>
          <w:szCs w:val="24"/>
        </w:rPr>
        <w:t>R</w:t>
      </w:r>
      <w:r>
        <w:rPr>
          <w:szCs w:val="24"/>
        </w:rPr>
        <w:t>(</w:t>
      </w:r>
      <w:r w:rsidRPr="00CD33F0">
        <w:rPr>
          <w:i/>
          <w:szCs w:val="24"/>
        </w:rPr>
        <w:t>t</w:t>
      </w:r>
      <w:r>
        <w:rPr>
          <w:szCs w:val="24"/>
        </w:rPr>
        <w:t xml:space="preserve">), and </w:t>
      </w:r>
      <w:proofErr w:type="spellStart"/>
      <w:r w:rsidRPr="00CD33F0">
        <w:rPr>
          <w:i/>
          <w:szCs w:val="24"/>
        </w:rPr>
        <w:t>P</w:t>
      </w:r>
      <w:r w:rsidRPr="00CD33F0">
        <w:rPr>
          <w:szCs w:val="24"/>
          <w:vertAlign w:val="subscript"/>
        </w:rPr>
        <w:t>tot</w:t>
      </w:r>
      <w:proofErr w:type="spellEnd"/>
      <w:r>
        <w:rPr>
          <w:szCs w:val="24"/>
        </w:rPr>
        <w:t>(</w:t>
      </w:r>
      <w:r w:rsidRPr="00CD33F0">
        <w:rPr>
          <w:i/>
          <w:szCs w:val="24"/>
        </w:rPr>
        <w:t>t</w:t>
      </w:r>
      <w:r>
        <w:rPr>
          <w:szCs w:val="24"/>
        </w:rPr>
        <w:t xml:space="preserve">) for WT cell: </w:t>
      </w:r>
      <w:r w:rsidRPr="00144BFB">
        <w:rPr>
          <w:rFonts w:cstheme="minorHAnsi"/>
          <w:color w:val="FF0000"/>
          <w:szCs w:val="24"/>
        </w:rPr>
        <w:t xml:space="preserve">Period = </w:t>
      </w:r>
      <w:r>
        <w:rPr>
          <w:rFonts w:cstheme="minorHAnsi"/>
          <w:color w:val="FF0000"/>
          <w:szCs w:val="24"/>
        </w:rPr>
        <w:t>32</w:t>
      </w:r>
      <w:r w:rsidRPr="00144BFB">
        <w:rPr>
          <w:rFonts w:cstheme="minorHAnsi"/>
          <w:color w:val="FF0000"/>
          <w:szCs w:val="24"/>
        </w:rPr>
        <w:t xml:space="preserve">, </w:t>
      </w:r>
      <w:proofErr w:type="spellStart"/>
      <w:r w:rsidRPr="00144BFB">
        <w:rPr>
          <w:rFonts w:ascii="Cambria" w:hAnsi="Cambria" w:cstheme="minorHAnsi"/>
          <w:i/>
          <w:color w:val="FF0000"/>
          <w:szCs w:val="24"/>
        </w:rPr>
        <w:t>P</w:t>
      </w:r>
      <w:r w:rsidRPr="00144BFB">
        <w:rPr>
          <w:rFonts w:ascii="Cambria" w:hAnsi="Cambria" w:cstheme="minorHAnsi"/>
          <w:color w:val="FF0000"/>
          <w:szCs w:val="24"/>
          <w:vertAlign w:val="subscript"/>
        </w:rPr>
        <w:t>tot</w:t>
      </w:r>
      <w:proofErr w:type="spellEnd"/>
      <w:r w:rsidRPr="00144BFB">
        <w:rPr>
          <w:rFonts w:cstheme="minorHAnsi"/>
          <w:color w:val="FF0000"/>
          <w:szCs w:val="24"/>
        </w:rPr>
        <w:t xml:space="preserve"> = </w:t>
      </w:r>
      <w:r>
        <w:rPr>
          <w:rFonts w:cstheme="minorHAnsi"/>
          <w:color w:val="FF0000"/>
          <w:szCs w:val="24"/>
        </w:rPr>
        <w:t>4</w:t>
      </w:r>
      <w:r w:rsidRPr="00144BFB">
        <w:rPr>
          <w:color w:val="FF0000"/>
          <w:szCs w:val="24"/>
        </w:rPr>
        <w:t>.</w:t>
      </w:r>
    </w:p>
    <w:p w14:paraId="59B30545" w14:textId="25593847" w:rsidR="00720CC8" w:rsidRPr="00F64F97" w:rsidRDefault="00720CC8" w:rsidP="0071033C">
      <w:pPr>
        <w:spacing w:before="240" w:line="360" w:lineRule="auto"/>
        <w:jc w:val="both"/>
        <w:rPr>
          <w:b/>
          <w:szCs w:val="24"/>
        </w:rPr>
      </w:pPr>
      <w:r w:rsidRPr="00F64F97">
        <w:rPr>
          <w:b/>
          <w:szCs w:val="24"/>
        </w:rPr>
        <w:br w:type="page"/>
      </w:r>
    </w:p>
    <w:p w14:paraId="681691E8" w14:textId="651AB7BC" w:rsidR="00AC4D87" w:rsidRPr="00F64F97" w:rsidRDefault="00F86CF1" w:rsidP="00CC79DD">
      <w:pPr>
        <w:jc w:val="both"/>
        <w:rPr>
          <w:bCs/>
        </w:rPr>
      </w:pPr>
      <w:r w:rsidRPr="00F64F97">
        <w:rPr>
          <w:b/>
          <w:szCs w:val="24"/>
        </w:rPr>
        <w:lastRenderedPageBreak/>
        <w:t>REFERENCES</w:t>
      </w:r>
      <w:r w:rsidR="0066146A" w:rsidRPr="00F64F97">
        <w:rPr>
          <w:bCs/>
        </w:rPr>
        <w:fldChar w:fldCharType="begin"/>
      </w:r>
      <w:r w:rsidR="0066146A" w:rsidRPr="00F64F97">
        <w:rPr>
          <w:bCs/>
        </w:rPr>
        <w:instrText xml:space="preserve"> ADDIN </w:instrText>
      </w:r>
      <w:r w:rsidR="0066146A" w:rsidRPr="00F64F97">
        <w:rPr>
          <w:bCs/>
        </w:rPr>
        <w:fldChar w:fldCharType="end"/>
      </w:r>
    </w:p>
    <w:p w14:paraId="0C65F4E0" w14:textId="77777777" w:rsidR="002677E8" w:rsidRPr="00F64F97" w:rsidRDefault="00AC4D87" w:rsidP="002677E8">
      <w:pPr>
        <w:pStyle w:val="EndNoteBibliography"/>
      </w:pPr>
      <w:r w:rsidRPr="00F64F97">
        <w:rPr>
          <w:bCs/>
        </w:rPr>
        <w:fldChar w:fldCharType="begin"/>
      </w:r>
      <w:r w:rsidRPr="00F64F97">
        <w:rPr>
          <w:bCs/>
        </w:rPr>
        <w:instrText xml:space="preserve"> ADDIN EN.REFLIST </w:instrText>
      </w:r>
      <w:r w:rsidRPr="00F64F97">
        <w:rPr>
          <w:bCs/>
        </w:rPr>
        <w:fldChar w:fldCharType="separate"/>
      </w:r>
      <w:r w:rsidR="002677E8" w:rsidRPr="00F64F97">
        <w:t>1.</w:t>
      </w:r>
      <w:r w:rsidR="002677E8" w:rsidRPr="00F64F97">
        <w:tab/>
        <w:t>Patke A, Young MW, Axelrod S. Molecular mechanisms and physiological importance of circadian rhythms. Nature reviews Molecular cell biology. 2020;21(2):67-84.</w:t>
      </w:r>
    </w:p>
    <w:p w14:paraId="20E59EE1" w14:textId="77777777" w:rsidR="002677E8" w:rsidRPr="00F64F97" w:rsidRDefault="002677E8" w:rsidP="002677E8">
      <w:pPr>
        <w:pStyle w:val="EndNoteBibliography"/>
      </w:pPr>
      <w:r w:rsidRPr="00F64F97">
        <w:t>2.</w:t>
      </w:r>
      <w:r w:rsidRPr="00F64F97">
        <w:tab/>
        <w:t>Partch CL, Green CB, Takahashi JS. Molecular architecture of the mammalian circadian clock. Trends in cell biology. 2014;24(2):90-9.</w:t>
      </w:r>
    </w:p>
    <w:p w14:paraId="1BDF8FDA" w14:textId="77777777" w:rsidR="002677E8" w:rsidRPr="00F64F97" w:rsidRDefault="002677E8" w:rsidP="002677E8">
      <w:pPr>
        <w:pStyle w:val="EndNoteBibliography"/>
      </w:pPr>
      <w:r w:rsidRPr="00F64F97">
        <w:t>3.</w:t>
      </w:r>
      <w:r w:rsidRPr="00F64F97">
        <w:tab/>
        <w:t>Zhang EE, Kay SA. Clocks not winding down: unravelling circadian networks. Nature reviews Molecular cell biology. 2010;11(11):764-76.</w:t>
      </w:r>
    </w:p>
    <w:p w14:paraId="318B8722" w14:textId="77777777" w:rsidR="002677E8" w:rsidRPr="00F64F97" w:rsidRDefault="002677E8" w:rsidP="002677E8">
      <w:pPr>
        <w:pStyle w:val="EndNoteBibliography"/>
      </w:pPr>
      <w:r w:rsidRPr="00F64F97">
        <w:t>4.</w:t>
      </w:r>
      <w:r w:rsidRPr="00F64F97">
        <w:tab/>
        <w:t>Takahashi JS. Molecular components of the circadian clock in mammals. Diabetes Obes Metab. 2015;17 Suppl 1:6-11.</w:t>
      </w:r>
    </w:p>
    <w:p w14:paraId="39A975E9" w14:textId="77777777" w:rsidR="002677E8" w:rsidRPr="00F64F97" w:rsidRDefault="002677E8" w:rsidP="002677E8">
      <w:pPr>
        <w:pStyle w:val="EndNoteBibliography"/>
      </w:pPr>
      <w:r w:rsidRPr="00F64F97">
        <w:t>5.</w:t>
      </w:r>
      <w:r w:rsidRPr="00F64F97">
        <w:tab/>
        <w:t>Smolen P, Byrne JH. Circadian Rhythm Models. In: Squire LR, editor. Encyclopedia of Neuroscience: Oxford: Academic Press; 2009. p. 957-63.</w:t>
      </w:r>
    </w:p>
    <w:p w14:paraId="68363798" w14:textId="77777777" w:rsidR="002677E8" w:rsidRPr="00F64F97" w:rsidRDefault="002677E8" w:rsidP="002677E8">
      <w:pPr>
        <w:pStyle w:val="EndNoteBibliography"/>
      </w:pPr>
      <w:r w:rsidRPr="00F64F97">
        <w:t>6.</w:t>
      </w:r>
      <w:r w:rsidRPr="00F64F97">
        <w:tab/>
        <w:t>Pavlidis T. A model for circadian clocks. Bull Math Biophys. 1967;29(4):781-91.</w:t>
      </w:r>
    </w:p>
    <w:p w14:paraId="27B5E7B6" w14:textId="77777777" w:rsidR="002677E8" w:rsidRPr="00F64F97" w:rsidRDefault="002677E8" w:rsidP="002677E8">
      <w:pPr>
        <w:pStyle w:val="EndNoteBibliography"/>
      </w:pPr>
      <w:r w:rsidRPr="00F64F97">
        <w:t>7.</w:t>
      </w:r>
      <w:r w:rsidRPr="00F64F97">
        <w:tab/>
        <w:t>Goldbeter A. A model for circadian oscillations in the Drosophila period protein (PER). Proc R Soc Lond B. 1995;261(1362):319-24.</w:t>
      </w:r>
    </w:p>
    <w:p w14:paraId="111AABA4" w14:textId="77777777" w:rsidR="002677E8" w:rsidRPr="00F64F97" w:rsidRDefault="002677E8" w:rsidP="002677E8">
      <w:pPr>
        <w:pStyle w:val="EndNoteBibliography"/>
      </w:pPr>
      <w:r w:rsidRPr="00F64F97">
        <w:t>8.</w:t>
      </w:r>
      <w:r w:rsidRPr="00F64F97">
        <w:tab/>
        <w:t>Leloup JC, Goldbeter A. Toward a detailed computational model for the mammalian circadian clock. Proceedings of the National Academy of Sciences of the United States of America. 2003;100(12):7051-6.</w:t>
      </w:r>
    </w:p>
    <w:p w14:paraId="325EA3C0" w14:textId="77777777" w:rsidR="002677E8" w:rsidRPr="00F64F97" w:rsidRDefault="002677E8" w:rsidP="002677E8">
      <w:pPr>
        <w:pStyle w:val="EndNoteBibliography"/>
      </w:pPr>
      <w:r w:rsidRPr="00F64F97">
        <w:t>9.</w:t>
      </w:r>
      <w:r w:rsidRPr="00F64F97">
        <w:tab/>
        <w:t>Kurosawa G, Iwasa Y. Temperature compensation in circadian clock models. Journal of theoretical biology. 2005;233(4):453-68.</w:t>
      </w:r>
    </w:p>
    <w:p w14:paraId="73F6BFD6" w14:textId="77777777" w:rsidR="002677E8" w:rsidRPr="00F64F97" w:rsidRDefault="002677E8" w:rsidP="002677E8">
      <w:pPr>
        <w:pStyle w:val="EndNoteBibliography"/>
      </w:pPr>
      <w:r w:rsidRPr="00F64F97">
        <w:t>10.</w:t>
      </w:r>
      <w:r w:rsidRPr="00F64F97">
        <w:tab/>
        <w:t>Ueda HR, Hagiwara M, Kitano H. Robust oscillations within the interlocked feedback model of Drosophila circadian rhythm. Journal of theoretical biology. 2001;210(4):401-6.</w:t>
      </w:r>
    </w:p>
    <w:p w14:paraId="60CFFC86" w14:textId="77777777" w:rsidR="002677E8" w:rsidRPr="00F64F97" w:rsidRDefault="002677E8" w:rsidP="002677E8">
      <w:pPr>
        <w:pStyle w:val="EndNoteBibliography"/>
      </w:pPr>
      <w:r w:rsidRPr="00F64F97">
        <w:t>11.</w:t>
      </w:r>
      <w:r w:rsidRPr="00F64F97">
        <w:tab/>
        <w:t>Gonze D. Modeling circadian clocks: From equations to oscillations. Cent Eur J Biol. 2011;6(5):699-711.</w:t>
      </w:r>
    </w:p>
    <w:p w14:paraId="4AE1786A" w14:textId="77777777" w:rsidR="002677E8" w:rsidRPr="00F64F97" w:rsidRDefault="002677E8" w:rsidP="002677E8">
      <w:pPr>
        <w:pStyle w:val="EndNoteBibliography"/>
      </w:pPr>
      <w:r w:rsidRPr="00F64F97">
        <w:t>12.</w:t>
      </w:r>
      <w:r w:rsidRPr="00F64F97">
        <w:tab/>
        <w:t>Goodwin BC. Oscillatory behavior in enzymatic control processes. Adv Enzyme Regul. 1965;3:425-38.</w:t>
      </w:r>
    </w:p>
    <w:p w14:paraId="00B5B026" w14:textId="77777777" w:rsidR="002677E8" w:rsidRPr="00F64F97" w:rsidRDefault="002677E8" w:rsidP="002677E8">
      <w:pPr>
        <w:pStyle w:val="EndNoteBibliography"/>
      </w:pPr>
      <w:r w:rsidRPr="00F64F97">
        <w:t>13.</w:t>
      </w:r>
      <w:r w:rsidRPr="00F64F97">
        <w:tab/>
        <w:t>Goodwin BC. An entrainment model for timed enzyme syntheses in bacteria. Nature. 1966;209(5022):479-81.</w:t>
      </w:r>
    </w:p>
    <w:p w14:paraId="04F31A05" w14:textId="77777777" w:rsidR="002677E8" w:rsidRPr="00F64F97" w:rsidRDefault="002677E8" w:rsidP="002677E8">
      <w:pPr>
        <w:pStyle w:val="EndNoteBibliography"/>
      </w:pPr>
      <w:r w:rsidRPr="00F64F97">
        <w:t>14.</w:t>
      </w:r>
      <w:r w:rsidRPr="00F64F97">
        <w:tab/>
        <w:t>Ruoff P, Rensing L, Kommedal R, Mohsenzadeh S. Modeling temperature compensation in chemical and biological oscillators. Chronobiol Int. 1997;14(5):499-510.</w:t>
      </w:r>
    </w:p>
    <w:p w14:paraId="029DE158" w14:textId="77777777" w:rsidR="002677E8" w:rsidRPr="00F64F97" w:rsidRDefault="002677E8" w:rsidP="002677E8">
      <w:pPr>
        <w:pStyle w:val="EndNoteBibliography"/>
      </w:pPr>
      <w:r w:rsidRPr="00F64F97">
        <w:t>15.</w:t>
      </w:r>
      <w:r w:rsidRPr="00F64F97">
        <w:tab/>
        <w:t>Ruoff P, Rensing L. The temperature-compensated goodwin model simulates many circadian clock properties. Journal of theoretical biology. 1996;179(4):275-85.</w:t>
      </w:r>
    </w:p>
    <w:p w14:paraId="48219D63" w14:textId="77777777" w:rsidR="002677E8" w:rsidRPr="00F64F97" w:rsidRDefault="002677E8" w:rsidP="002677E8">
      <w:pPr>
        <w:pStyle w:val="EndNoteBibliography"/>
      </w:pPr>
      <w:r w:rsidRPr="00F64F97">
        <w:t>16.</w:t>
      </w:r>
      <w:r w:rsidRPr="00F64F97">
        <w:tab/>
        <w:t>Ruoff P, Vinsjevik M, Monnerjahn C, Rensing L. The Goodwin oscillator: On the importance of degradation reactions in the circadian clock. J Biol Rhythm. 1999;14(6):469-79.</w:t>
      </w:r>
    </w:p>
    <w:p w14:paraId="7D2F3EDF" w14:textId="77777777" w:rsidR="002677E8" w:rsidRPr="00F64F97" w:rsidRDefault="002677E8" w:rsidP="002677E8">
      <w:pPr>
        <w:pStyle w:val="EndNoteBibliography"/>
      </w:pPr>
      <w:r w:rsidRPr="00F64F97">
        <w:t>17.</w:t>
      </w:r>
      <w:r w:rsidRPr="00F64F97">
        <w:tab/>
        <w:t>Ruoff P, Vinsjevik M, Monnerjahn C, Rensing L. The Goodwin model: Simulating the effect of light pulses on the circadian sporulation rhythm of Neurospora Crassa. Journal of theoretical biology. 2001;209(1):29-42.</w:t>
      </w:r>
    </w:p>
    <w:p w14:paraId="6F9C6A44" w14:textId="77777777" w:rsidR="002677E8" w:rsidRPr="00F64F97" w:rsidRDefault="002677E8" w:rsidP="002677E8">
      <w:pPr>
        <w:pStyle w:val="EndNoteBibliography"/>
      </w:pPr>
      <w:r w:rsidRPr="00F64F97">
        <w:t>18.</w:t>
      </w:r>
      <w:r w:rsidRPr="00F64F97">
        <w:tab/>
        <w:t>Relogio A, Westermark PO, Wallach T, Schellenberg K, Kramer A, Herzel H. Tuning the Mammalian Circadian Clock: Robust Synergy of Two Loops. PLoS computational biology. 2011;7(12).</w:t>
      </w:r>
    </w:p>
    <w:p w14:paraId="12B9A377" w14:textId="77777777" w:rsidR="002677E8" w:rsidRPr="00F64F97" w:rsidRDefault="002677E8" w:rsidP="002677E8">
      <w:pPr>
        <w:pStyle w:val="EndNoteBibliography"/>
      </w:pPr>
      <w:r w:rsidRPr="00F64F97">
        <w:t>19.</w:t>
      </w:r>
      <w:r w:rsidRPr="00F64F97">
        <w:tab/>
        <w:t>Kim JK, Forger DB. A mechanism for robust circadian timekeeping via stoichiometric balance. Molecular systems biology. 2012;8:630.</w:t>
      </w:r>
    </w:p>
    <w:p w14:paraId="0CBC8348" w14:textId="77777777" w:rsidR="002677E8" w:rsidRPr="00F64F97" w:rsidRDefault="002677E8" w:rsidP="002677E8">
      <w:pPr>
        <w:pStyle w:val="EndNoteBibliography"/>
      </w:pPr>
      <w:r w:rsidRPr="00F64F97">
        <w:t>20.</w:t>
      </w:r>
      <w:r w:rsidRPr="00F64F97">
        <w:tab/>
        <w:t>Mirsky HP, Liu AC, Welsh DK, Kay SA, Doyle FJ, 3rd. A model of the cell-autonomous mammalian circadian clock. Proceedings of the National Academy of Sciences of the United States of America. 2009;106(27):11107-12.</w:t>
      </w:r>
    </w:p>
    <w:p w14:paraId="03576DDE" w14:textId="77777777" w:rsidR="002677E8" w:rsidRPr="00F64F97" w:rsidRDefault="002677E8" w:rsidP="002677E8">
      <w:pPr>
        <w:pStyle w:val="EndNoteBibliography"/>
      </w:pPr>
      <w:r w:rsidRPr="00F64F97">
        <w:t>21.</w:t>
      </w:r>
      <w:r w:rsidRPr="00F64F97">
        <w:tab/>
        <w:t>Kim JK. Protein sequestration versus Hill-type repression in circadian clock models. Iet Syst Biol. 2016;10(4):125-35.</w:t>
      </w:r>
    </w:p>
    <w:p w14:paraId="4CBABE66" w14:textId="77777777" w:rsidR="002677E8" w:rsidRPr="00F64F97" w:rsidRDefault="002677E8" w:rsidP="002677E8">
      <w:pPr>
        <w:pStyle w:val="EndNoteBibliography"/>
      </w:pPr>
      <w:r w:rsidRPr="00F64F97">
        <w:t>22.</w:t>
      </w:r>
      <w:r w:rsidRPr="00F64F97">
        <w:tab/>
        <w:t>Kim JK, Kilpatrick ZP, Bennett MR, Josic K. Molecular mechanisms thast regulate the coupled period of the mammalian circadian clock. Biophys J. 2014;106:2071-81.</w:t>
      </w:r>
    </w:p>
    <w:p w14:paraId="277A0FC6" w14:textId="77777777" w:rsidR="002677E8" w:rsidRPr="00F64F97" w:rsidRDefault="002677E8" w:rsidP="002677E8">
      <w:pPr>
        <w:pStyle w:val="EndNoteBibliography"/>
      </w:pPr>
      <w:r w:rsidRPr="00F64F97">
        <w:lastRenderedPageBreak/>
        <w:t>23.</w:t>
      </w:r>
      <w:r w:rsidRPr="00F64F97">
        <w:tab/>
        <w:t>Sato TK, Panda S, Miraglia LJ, Reyes TM, Rudic RD, McNamara P, et al. A functional genomics strategy reveals Rora as a component of the mammalian circadian clock. Neuron. 2004;43(4):527-37.</w:t>
      </w:r>
    </w:p>
    <w:p w14:paraId="3296561B" w14:textId="77777777" w:rsidR="002677E8" w:rsidRPr="00F64F97" w:rsidRDefault="002677E8" w:rsidP="002677E8">
      <w:pPr>
        <w:pStyle w:val="EndNoteBibliography"/>
      </w:pPr>
      <w:r w:rsidRPr="00F64F97">
        <w:t>24.</w:t>
      </w:r>
      <w:r w:rsidRPr="00F64F97">
        <w:tab/>
        <w:t>Akashi M, Takumi T. The orphan nuclear receptor RORalpha regulates circadian transcription of the mammalian core-clock Bmal1. Nat Struct Mol Biol. 2005;12(5):441-8.</w:t>
      </w:r>
    </w:p>
    <w:p w14:paraId="33D350A2" w14:textId="77777777" w:rsidR="002677E8" w:rsidRPr="00F64F97" w:rsidRDefault="002677E8" w:rsidP="002677E8">
      <w:pPr>
        <w:pStyle w:val="EndNoteBibliography"/>
      </w:pPr>
      <w:r w:rsidRPr="00F64F97">
        <w:t>25.</w:t>
      </w:r>
      <w:r w:rsidRPr="00F64F97">
        <w:tab/>
        <w:t>Bugge A, Feng D, Everett LJ, Briggs ER, Mullican SE, Wang F, et al. Rev-erbalpha and Rev-erbbeta coordinately protect the circadian clock and normal metabolic function. Genes &amp; development. 2012;26(7):657-67.</w:t>
      </w:r>
    </w:p>
    <w:p w14:paraId="591F38DB" w14:textId="77777777" w:rsidR="002677E8" w:rsidRPr="00F64F97" w:rsidRDefault="002677E8" w:rsidP="002677E8">
      <w:pPr>
        <w:pStyle w:val="EndNoteBibliography"/>
      </w:pPr>
      <w:r w:rsidRPr="00F64F97">
        <w:t>26.</w:t>
      </w:r>
      <w:r w:rsidRPr="00F64F97">
        <w:tab/>
        <w:t>Cho H, Zhao X, Hatori M, Yu RT, Barish GD, Lam MT, et al. Regulation of circadian behaviour and metabolism by REV-ERB-alpha and REV-ERB-beta. Nature. 2012;485(7396):123-7.</w:t>
      </w:r>
    </w:p>
    <w:p w14:paraId="004E44BA" w14:textId="77777777" w:rsidR="002677E8" w:rsidRPr="00F64F97" w:rsidRDefault="002677E8" w:rsidP="002677E8">
      <w:pPr>
        <w:pStyle w:val="EndNoteBibliography"/>
      </w:pPr>
      <w:r w:rsidRPr="00F64F97">
        <w:t>27.</w:t>
      </w:r>
      <w:r w:rsidRPr="00F64F97">
        <w:tab/>
        <w:t>Takeda Y, Jothi R, Birault V, Jetten AM. RORgamma directly regulates the circadian expression of clock genes and downstream targets in vivo. Nucleic acids research. 2012;40(17):8519-35.</w:t>
      </w:r>
    </w:p>
    <w:p w14:paraId="18D28462" w14:textId="77777777" w:rsidR="002677E8" w:rsidRPr="00F64F97" w:rsidRDefault="002677E8" w:rsidP="002677E8">
      <w:pPr>
        <w:pStyle w:val="EndNoteBibliography"/>
      </w:pPr>
      <w:r w:rsidRPr="00F64F97">
        <w:t>28.</w:t>
      </w:r>
      <w:r w:rsidRPr="00F64F97">
        <w:tab/>
        <w:t>Narumi R, Shimizu Y, Ukai-Tadenuma M, Ode KL, Kanda GN, Shinohara Y, et al. Mass spectrometry-based absolute quantification reveals rhythmic variation of mouse circadian clock proteins. Proc Natl Acad Sci U S A. 2016;113(24):E3461-E7.</w:t>
      </w:r>
    </w:p>
    <w:p w14:paraId="5BE3010B" w14:textId="77777777" w:rsidR="002677E8" w:rsidRPr="00F64F97" w:rsidRDefault="002677E8" w:rsidP="002677E8">
      <w:pPr>
        <w:pStyle w:val="EndNoteBibliography"/>
      </w:pPr>
      <w:r w:rsidRPr="00F64F97">
        <w:t>29.</w:t>
      </w:r>
      <w:r w:rsidRPr="00F64F97">
        <w:tab/>
        <w:t>Milo R, Jorgensen P, Moran U, Weber G, Springer M. BioNumbers--the database of key numbers in molecular and cell biology. Nucleic acids research. 2010;38(Database issue):D750-3.</w:t>
      </w:r>
    </w:p>
    <w:p w14:paraId="65E73132" w14:textId="77777777" w:rsidR="002677E8" w:rsidRPr="00F64F97" w:rsidRDefault="002677E8" w:rsidP="002677E8">
      <w:pPr>
        <w:pStyle w:val="EndNoteBibliography"/>
      </w:pPr>
      <w:r w:rsidRPr="00F64F97">
        <w:t>30.</w:t>
      </w:r>
      <w:r w:rsidRPr="00F64F97">
        <w:tab/>
        <w:t>Northrup SH, Erickson HP. Kinetics of protein-protein association explained by Brownian dynamics computer simulation. Proceedings of the National Academy of Sciences of the United States of America. 1992;89(8):3338-42.</w:t>
      </w:r>
    </w:p>
    <w:p w14:paraId="3B77B7E4" w14:textId="77777777" w:rsidR="002677E8" w:rsidRPr="00F64F97" w:rsidRDefault="002677E8" w:rsidP="002677E8">
      <w:pPr>
        <w:pStyle w:val="EndNoteBibliography"/>
      </w:pPr>
      <w:r w:rsidRPr="00F64F97">
        <w:t>31.</w:t>
      </w:r>
      <w:r w:rsidRPr="00F64F97">
        <w:tab/>
        <w:t>Fribourgh JL, Srivastava A, Sandate CR, Michael AK, Hsu PL, Rakers C, et al. Dynamics at the serine loop underlie differential affinity of cryptochromes for CLOCK:BMAL1 to control circadian timing. eLife. 2020;9.</w:t>
      </w:r>
    </w:p>
    <w:p w14:paraId="24496FAA" w14:textId="77777777" w:rsidR="002677E8" w:rsidRPr="00F64F97" w:rsidRDefault="002677E8" w:rsidP="002677E8">
      <w:pPr>
        <w:pStyle w:val="EndNoteBibliography"/>
      </w:pPr>
      <w:r w:rsidRPr="00F64F97">
        <w:t>32.</w:t>
      </w:r>
      <w:r w:rsidRPr="00F64F97">
        <w:tab/>
        <w:t>Vanselow K, Vanselow JT, Westermark PO, Reischl S, Maier B, Korte T, et al. Differential effects of PER2 phosphorylation: molecular basis for the human familial advanced sleep phase syndrome (FASPS). Genes &amp; development. 2006;20(19):2660-72.</w:t>
      </w:r>
    </w:p>
    <w:p w14:paraId="36AB5A7D" w14:textId="77777777" w:rsidR="002677E8" w:rsidRPr="00F64F97" w:rsidRDefault="002677E8" w:rsidP="002677E8">
      <w:pPr>
        <w:pStyle w:val="EndNoteBibliography"/>
      </w:pPr>
      <w:r w:rsidRPr="00F64F97">
        <w:t>33.</w:t>
      </w:r>
      <w:r w:rsidRPr="00F64F97">
        <w:tab/>
        <w:t>Narasimamurthy R, Hunt SR, Lu Y, Fustin JM, Okamura H, Partch CL, et al. CK1delta/epsilon protein kinase primes the PER2 circadian phosphoswitch. Proceedings of the National Academy of Sciences of the United States of America. 2018;115(23):5986-91.</w:t>
      </w:r>
    </w:p>
    <w:p w14:paraId="1834D57D" w14:textId="77777777" w:rsidR="002677E8" w:rsidRPr="00F64F97" w:rsidRDefault="002677E8" w:rsidP="002677E8">
      <w:pPr>
        <w:pStyle w:val="EndNoteBibliography"/>
      </w:pPr>
      <w:r w:rsidRPr="00F64F97">
        <w:t>34.</w:t>
      </w:r>
      <w:r w:rsidRPr="00F64F97">
        <w:tab/>
        <w:t>Novak B, Tyson JJ. Design principles of biochemical oscillators. Nature reviews Molecular cell biology. 2008;9(12):981-91.</w:t>
      </w:r>
    </w:p>
    <w:p w14:paraId="5EC1D4EF" w14:textId="77777777" w:rsidR="002677E8" w:rsidRPr="00F64F97" w:rsidRDefault="002677E8" w:rsidP="002677E8">
      <w:pPr>
        <w:pStyle w:val="EndNoteBibliography"/>
      </w:pPr>
      <w:r w:rsidRPr="00F64F97">
        <w:t>35.</w:t>
      </w:r>
      <w:r w:rsidRPr="00F64F97">
        <w:tab/>
        <w:t>D'Alessandro M, Beesley S, Kim JK, Jones Z, Chen R, Wi J, et al. Stability of Wake-Sleep Cycles Requires Robust Degradation of the PERIOD Protein. Current biology : CB. 2017;27(22):3454-67 e8.</w:t>
      </w:r>
    </w:p>
    <w:p w14:paraId="643E9956" w14:textId="77777777" w:rsidR="002677E8" w:rsidRPr="00F64F97" w:rsidRDefault="002677E8" w:rsidP="002677E8">
      <w:pPr>
        <w:pStyle w:val="EndNoteBibliography"/>
      </w:pPr>
      <w:r w:rsidRPr="00F64F97">
        <w:t>36.</w:t>
      </w:r>
      <w:r w:rsidRPr="00F64F97">
        <w:tab/>
        <w:t>Aryal RP, Kwak PB, Tamayo AG, Gebert M, Chiu PL, Walz T, et al. Macromolecular Assemblies of the Mammalian Circadian Clock. Molecular cell. 2017;67(5):770-82 e6.</w:t>
      </w:r>
    </w:p>
    <w:p w14:paraId="31E019E0" w14:textId="77777777" w:rsidR="002677E8" w:rsidRPr="00F64F97" w:rsidRDefault="002677E8" w:rsidP="002677E8">
      <w:pPr>
        <w:pStyle w:val="EndNoteBibliography"/>
      </w:pPr>
      <w:r w:rsidRPr="00F64F97">
        <w:t>37.</w:t>
      </w:r>
      <w:r w:rsidRPr="00F64F97">
        <w:tab/>
        <w:t>Lee Y, Chen R, Lee HM, Lee C. Stoichiometric relationship among clock proteins determines robustness of circadian rhythms. The Journal of biological chemistry. 2011;286(9):7033-42.</w:t>
      </w:r>
    </w:p>
    <w:p w14:paraId="645A5D96" w14:textId="77777777" w:rsidR="002677E8" w:rsidRPr="00F64F97" w:rsidRDefault="002677E8" w:rsidP="002677E8">
      <w:pPr>
        <w:pStyle w:val="EndNoteBibliography"/>
      </w:pPr>
      <w:r w:rsidRPr="00F64F97">
        <w:t>38.</w:t>
      </w:r>
      <w:r w:rsidRPr="00F64F97">
        <w:tab/>
        <w:t>Tsai TY, Choi YS, Ma W, Pomerening JR, Tang C, Ferrell JE, Jr. Robust, tunable biological oscillations from interlinked positive and negative feedback loops. Science. 2008;321(5885):126-9.</w:t>
      </w:r>
    </w:p>
    <w:p w14:paraId="6B8264BE" w14:textId="77777777" w:rsidR="002677E8" w:rsidRPr="00F64F97" w:rsidRDefault="002677E8" w:rsidP="002677E8">
      <w:pPr>
        <w:pStyle w:val="EndNoteBibliography"/>
      </w:pPr>
      <w:r w:rsidRPr="00F64F97">
        <w:t>39.</w:t>
      </w:r>
      <w:r w:rsidRPr="00F64F97">
        <w:tab/>
        <w:t>Xu H, Gustafson CL, Sammons PJ, Khan SK, Parsley NC, Ramanathan C, et al. Cryptochrome 1 regulates the circadian clock through dynamic interactions with the BMAL1 C terminus. Nat Struct Mol Biol. 2015;22(6):476-84.</w:t>
      </w:r>
    </w:p>
    <w:p w14:paraId="6842F368" w14:textId="77777777" w:rsidR="002677E8" w:rsidRPr="00F64F97" w:rsidRDefault="002677E8" w:rsidP="002677E8">
      <w:pPr>
        <w:pStyle w:val="EndNoteBibliography"/>
      </w:pPr>
      <w:r w:rsidRPr="00F64F97">
        <w:t>40.</w:t>
      </w:r>
      <w:r w:rsidRPr="00F64F97">
        <w:tab/>
        <w:t>Yoshitane H, Takao T, Satomi Y, Du NH, Okano T, Fukada Y. Roles of CLOCK phosphorylation in suppression of E-box-dependent transcription. Molecular and cellular biology. 2009;29(13):3675-86.</w:t>
      </w:r>
    </w:p>
    <w:p w14:paraId="35633C99" w14:textId="77777777" w:rsidR="002677E8" w:rsidRPr="00F64F97" w:rsidRDefault="002677E8" w:rsidP="002677E8">
      <w:pPr>
        <w:pStyle w:val="EndNoteBibliography"/>
      </w:pPr>
      <w:r w:rsidRPr="00F64F97">
        <w:t>41.</w:t>
      </w:r>
      <w:r w:rsidRPr="00F64F97">
        <w:tab/>
        <w:t>Tamaru T, Hirayama J, Isojima Y, Nagai K, Norioka S, Takamatsu K, et al. CK2alpha phosphorylates BMAL1 to regulate the mammalian clock. Nat Struct Mol Biol. 2009;16(4):446-8.</w:t>
      </w:r>
    </w:p>
    <w:p w14:paraId="08389C71" w14:textId="77777777" w:rsidR="002677E8" w:rsidRPr="00F64F97" w:rsidRDefault="002677E8" w:rsidP="002677E8">
      <w:pPr>
        <w:pStyle w:val="EndNoteBibliography"/>
      </w:pPr>
      <w:r w:rsidRPr="00F64F97">
        <w:t>42.</w:t>
      </w:r>
      <w:r w:rsidRPr="00F64F97">
        <w:tab/>
        <w:t>Sahar S, Zocchi L, Kinoshita C, Borrelli E, Sassone-Corsi P. Regulation of BMAL1 protein stability and circadian function by GSK3beta-mediated phosphorylation. PloS one. 2010;5(1):e8561.</w:t>
      </w:r>
    </w:p>
    <w:p w14:paraId="000511E8" w14:textId="77777777" w:rsidR="002677E8" w:rsidRPr="00F64F97" w:rsidRDefault="002677E8" w:rsidP="002677E8">
      <w:pPr>
        <w:pStyle w:val="EndNoteBibliography"/>
      </w:pPr>
      <w:r w:rsidRPr="00F64F97">
        <w:lastRenderedPageBreak/>
        <w:t>43.</w:t>
      </w:r>
      <w:r w:rsidRPr="00F64F97">
        <w:tab/>
        <w:t>Zhou M, Kim JK, Eng GW, Forger DB, Virshup DM. A Period2 Phosphoswitch Regulates and Temperature Compensates Circadian Period. Molecular cell. 2015;60(1):77-88.</w:t>
      </w:r>
    </w:p>
    <w:p w14:paraId="00F027BF" w14:textId="77777777" w:rsidR="002677E8" w:rsidRPr="00F64F97" w:rsidRDefault="002677E8" w:rsidP="002677E8">
      <w:pPr>
        <w:pStyle w:val="EndNoteBibliography"/>
      </w:pPr>
      <w:r w:rsidRPr="00F64F97">
        <w:t>44.</w:t>
      </w:r>
      <w:r w:rsidRPr="00F64F97">
        <w:tab/>
        <w:t>Kim DW, Chang C, Chen X, Doran AC, Gaudreault F, Wager T, et al. Systems approach reveals photosensitivity and PER2 level as determinants of clock-modulator efficacy. Molecular systems biology. 2019;15(7):e8838.</w:t>
      </w:r>
    </w:p>
    <w:p w14:paraId="22E8EC48" w14:textId="77777777" w:rsidR="002677E8" w:rsidRPr="00F64F97" w:rsidRDefault="002677E8" w:rsidP="002677E8">
      <w:pPr>
        <w:pStyle w:val="EndNoteBibliography"/>
      </w:pPr>
      <w:r w:rsidRPr="00F64F97">
        <w:t>45.</w:t>
      </w:r>
      <w:r w:rsidRPr="00F64F97">
        <w:tab/>
        <w:t>Koike N, Yoo SH, Huang HC, Kumar V, Lee C, Kim TK, et al. Transcriptional architecture and chromatin landscape of the core circadian clock in mammals. Science. 2012;338(6105):349-54.</w:t>
      </w:r>
    </w:p>
    <w:p w14:paraId="4C7F8677" w14:textId="77777777" w:rsidR="002677E8" w:rsidRPr="00F64F97" w:rsidRDefault="002677E8" w:rsidP="002677E8">
      <w:pPr>
        <w:pStyle w:val="EndNoteBibliography"/>
      </w:pPr>
      <w:r w:rsidRPr="00F64F97">
        <w:t>46.</w:t>
      </w:r>
      <w:r w:rsidRPr="00F64F97">
        <w:tab/>
        <w:t>Kim DW, Zavala E, Kim JK. Wearable technology and systems modeling for personalized chronotherapy. Curr Opin Syst Biol. 2020;21:9-15.</w:t>
      </w:r>
    </w:p>
    <w:p w14:paraId="6BB8A1E7" w14:textId="77777777" w:rsidR="002677E8" w:rsidRPr="00F64F97" w:rsidRDefault="002677E8" w:rsidP="002677E8">
      <w:pPr>
        <w:pStyle w:val="EndNoteBibliography"/>
      </w:pPr>
      <w:r w:rsidRPr="00F64F97">
        <w:t>47.</w:t>
      </w:r>
      <w:r w:rsidRPr="00F64F97">
        <w:tab/>
        <w:t>Gotoh T, Kim JK, Liu J, Vila-Caballer M, Stauffer PE, Tyson JJ, et al. Model-driven experimental approach reveals the complex regulatory distribution of p53 by the circadian factor Period 2. Proceedings of the National Academy of Sciences of the United States of America. 2016;113(47):13516-21.</w:t>
      </w:r>
    </w:p>
    <w:p w14:paraId="4C378570" w14:textId="77777777" w:rsidR="002677E8" w:rsidRPr="00F64F97" w:rsidRDefault="002677E8" w:rsidP="002677E8">
      <w:pPr>
        <w:pStyle w:val="EndNoteBibliography"/>
      </w:pPr>
      <w:r w:rsidRPr="00F64F97">
        <w:t>48.</w:t>
      </w:r>
      <w:r w:rsidRPr="00F64F97">
        <w:tab/>
        <w:t>Zou XL, Kim DW, Gotoh T, Liu JJ, Kim JK, Finkielstein CV. A Systems Biology Approach Identifies Hidden Regulatory Connections Between the Circadian and Cell-Cycle Checkpoints. Front Physiol. 2020;11.</w:t>
      </w:r>
    </w:p>
    <w:p w14:paraId="4BF6BC9B" w14:textId="6C8BBB84" w:rsidR="00CF6120" w:rsidRPr="00304EAF" w:rsidRDefault="00AC4D87" w:rsidP="00EE78B0">
      <w:pPr>
        <w:pStyle w:val="EndNoteBibliography"/>
        <w:spacing w:after="60"/>
        <w:ind w:left="720" w:hanging="720"/>
        <w:rPr>
          <w:bCs/>
        </w:rPr>
      </w:pPr>
      <w:r w:rsidRPr="00F64F97">
        <w:rPr>
          <w:bCs/>
        </w:rPr>
        <w:fldChar w:fldCharType="end"/>
      </w:r>
    </w:p>
    <w:sectPr w:rsidR="00CF6120" w:rsidRPr="00304EAF" w:rsidSect="00AC4D87">
      <w:footerReference w:type="default" r:id="rId3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yson, John" w:date="2021-07-19T15:09:00Z" w:initials="TJ">
    <w:p w14:paraId="0E73AC95" w14:textId="6AFB8970" w:rsidR="00AF2C0E" w:rsidRDefault="00AF2C0E">
      <w:pPr>
        <w:pStyle w:val="CommentText"/>
      </w:pPr>
      <w:r>
        <w:rPr>
          <w:rStyle w:val="CommentReference"/>
        </w:rPr>
        <w:annotationRef/>
      </w:r>
      <w:r>
        <w:t xml:space="preserve">Include review article by </w:t>
      </w:r>
      <w:proofErr w:type="spellStart"/>
      <w:r>
        <w:t>Ruoff</w:t>
      </w:r>
      <w:proofErr w:type="spellEnd"/>
      <w:r>
        <w:t xml:space="preserve"> and </w:t>
      </w:r>
      <w:proofErr w:type="spellStart"/>
      <w:r>
        <w:t>Gonze</w:t>
      </w:r>
      <w:proofErr w:type="spellEnd"/>
    </w:p>
  </w:comment>
  <w:comment w:id="1" w:author="Chen, Jing" w:date="2021-09-06T11:41:00Z" w:initials="CJ">
    <w:p w14:paraId="6B01C031" w14:textId="02DEF9E6" w:rsidR="00AF2C0E" w:rsidRDefault="00AF2C0E">
      <w:pPr>
        <w:pStyle w:val="CommentText"/>
      </w:pPr>
      <w:r>
        <w:rPr>
          <w:rStyle w:val="CommentReference"/>
        </w:rPr>
        <w:annotationRef/>
      </w:r>
      <w:proofErr w:type="spellStart"/>
      <w:r>
        <w:t>Pubmed</w:t>
      </w:r>
      <w:proofErr w:type="spellEnd"/>
      <w:r>
        <w:t xml:space="preserve"> does not find any article co-authored by </w:t>
      </w:r>
      <w:proofErr w:type="spellStart"/>
      <w:r>
        <w:t>Ruoff</w:t>
      </w:r>
      <w:proofErr w:type="spellEnd"/>
      <w:r>
        <w:t xml:space="preserve"> and </w:t>
      </w:r>
      <w:proofErr w:type="spellStart"/>
      <w:r>
        <w:t>Gonze</w:t>
      </w:r>
      <w:proofErr w:type="spellEnd"/>
      <w:r>
        <w:t>. What is the title of this review article?</w:t>
      </w:r>
    </w:p>
  </w:comment>
  <w:comment w:id="2" w:author="Tyson, John" w:date="2021-10-20T16:23:00Z" w:initials="TJ">
    <w:p w14:paraId="0D288731" w14:textId="2D7120E7" w:rsidR="00AF2C0E" w:rsidRDefault="00AF2C0E" w:rsidP="00655D4C">
      <w:pPr>
        <w:shd w:val="clear" w:color="auto" w:fill="FFFFFF"/>
        <w:spacing w:line="240" w:lineRule="auto"/>
        <w:rPr>
          <w:rFonts w:ascii="Segoe UI" w:hAnsi="Segoe UI" w:cs="Segoe UI"/>
          <w:color w:val="5B616B"/>
        </w:rPr>
      </w:pPr>
      <w:r>
        <w:rPr>
          <w:rStyle w:val="period"/>
        </w:rPr>
        <w:annotationRef/>
      </w:r>
      <w:proofErr w:type="spellStart"/>
      <w:r>
        <w:rPr>
          <w:rFonts w:ascii="Segoe UI" w:hAnsi="Segoe UI" w:cs="Segoe UI"/>
          <w:color w:val="5B616B"/>
        </w:rPr>
        <w:t>Acta</w:t>
      </w:r>
      <w:proofErr w:type="spellEnd"/>
      <w:r>
        <w:rPr>
          <w:rFonts w:ascii="Segoe UI" w:hAnsi="Segoe UI" w:cs="Segoe UI"/>
          <w:color w:val="5B616B"/>
        </w:rPr>
        <w:t xml:space="preserve"> </w:t>
      </w:r>
      <w:proofErr w:type="spellStart"/>
      <w:proofErr w:type="gramStart"/>
      <w:r>
        <w:rPr>
          <w:rFonts w:ascii="Segoe UI" w:hAnsi="Segoe UI" w:cs="Segoe UI"/>
          <w:color w:val="5B616B"/>
        </w:rPr>
        <w:t>Biotheor</w:t>
      </w:r>
      <w:proofErr w:type="spellEnd"/>
      <w:r>
        <w:rPr>
          <w:rFonts w:ascii="Segoe UI" w:hAnsi="Segoe UI" w:cs="Segoe UI"/>
          <w:color w:val="5B616B"/>
        </w:rPr>
        <w:t xml:space="preserve"> </w:t>
      </w:r>
      <w:r>
        <w:rPr>
          <w:rStyle w:val="period"/>
          <w:rFonts w:ascii="Segoe UI" w:hAnsi="Segoe UI" w:cs="Segoe UI"/>
          <w:color w:val="0071BC"/>
        </w:rPr>
        <w:t>.</w:t>
      </w:r>
      <w:proofErr w:type="gramEnd"/>
      <w:r>
        <w:rPr>
          <w:rStyle w:val="period"/>
          <w:rFonts w:ascii="Segoe UI" w:hAnsi="Segoe UI" w:cs="Segoe UI"/>
          <w:color w:val="0071BC"/>
        </w:rPr>
        <w:t> </w:t>
      </w:r>
      <w:r>
        <w:rPr>
          <w:rStyle w:val="cit"/>
          <w:rFonts w:ascii="Segoe UI" w:hAnsi="Segoe UI" w:cs="Segoe UI"/>
          <w:color w:val="5B616B"/>
        </w:rPr>
        <w:t>2020 Mar 25.</w:t>
      </w:r>
    </w:p>
    <w:p w14:paraId="031853C7" w14:textId="77777777" w:rsidR="00AF2C0E" w:rsidRDefault="00AF2C0E" w:rsidP="006B3388">
      <w:pPr>
        <w:shd w:val="clear" w:color="auto" w:fill="FFFFFF"/>
        <w:rPr>
          <w:rFonts w:ascii="Segoe UI" w:hAnsi="Segoe UI" w:cs="Segoe UI"/>
          <w:color w:val="212121"/>
        </w:rPr>
      </w:pPr>
      <w:r>
        <w:rPr>
          <w:rFonts w:ascii="Segoe UI" w:hAnsi="Segoe UI" w:cs="Segoe UI"/>
          <w:color w:val="212121"/>
        </w:rPr>
        <w:t> </w:t>
      </w:r>
      <w:proofErr w:type="spellStart"/>
      <w:r>
        <w:rPr>
          <w:rStyle w:val="citation-doi"/>
          <w:rFonts w:ascii="Segoe UI" w:hAnsi="Segoe UI" w:cs="Segoe UI"/>
          <w:color w:val="5B616B"/>
        </w:rPr>
        <w:t>doi</w:t>
      </w:r>
      <w:proofErr w:type="spellEnd"/>
      <w:r>
        <w:rPr>
          <w:rStyle w:val="citation-doi"/>
          <w:rFonts w:ascii="Segoe UI" w:hAnsi="Segoe UI" w:cs="Segoe UI"/>
          <w:color w:val="5B616B"/>
        </w:rPr>
        <w:t>: 10.1007/s10441-020-09379-8.</w:t>
      </w:r>
      <w:r>
        <w:rPr>
          <w:rFonts w:ascii="Segoe UI" w:hAnsi="Segoe UI" w:cs="Segoe UI"/>
          <w:color w:val="212121"/>
        </w:rPr>
        <w:t> </w:t>
      </w:r>
    </w:p>
    <w:p w14:paraId="66D715AD" w14:textId="04065C87" w:rsidR="00AF2C0E" w:rsidRDefault="00AF2C0E" w:rsidP="006B3388">
      <w:pPr>
        <w:shd w:val="clear" w:color="auto" w:fill="FFFFFF"/>
        <w:rPr>
          <w:rFonts w:ascii="Segoe UI" w:hAnsi="Segoe UI" w:cs="Segoe UI"/>
          <w:color w:val="212121"/>
        </w:rPr>
      </w:pPr>
      <w:r>
        <w:rPr>
          <w:rStyle w:val="ahead-of-print"/>
          <w:rFonts w:ascii="Segoe UI" w:hAnsi="Segoe UI" w:cs="Segoe UI"/>
          <w:color w:val="5B616B"/>
        </w:rPr>
        <w:t>Online ahead of print.</w:t>
      </w:r>
    </w:p>
    <w:p w14:paraId="6467747F" w14:textId="77777777" w:rsidR="00AF2C0E" w:rsidRDefault="00AF2C0E" w:rsidP="006B3388">
      <w:pPr>
        <w:pStyle w:val="Heading1"/>
        <w:shd w:val="clear" w:color="auto" w:fill="FFFFFF"/>
        <w:rPr>
          <w:rFonts w:ascii="Georgia" w:hAnsi="Georgia"/>
          <w:color w:val="212121"/>
        </w:rPr>
      </w:pPr>
      <w:r>
        <w:rPr>
          <w:rFonts w:ascii="Georgia" w:hAnsi="Georgia"/>
          <w:color w:val="212121"/>
        </w:rPr>
        <w:t>The Goodwin Oscillator and its Legacy</w:t>
      </w:r>
    </w:p>
    <w:p w14:paraId="6FED267E" w14:textId="77777777" w:rsidR="00AF2C0E" w:rsidRDefault="00AF2C0E" w:rsidP="006B3388">
      <w:pPr>
        <w:shd w:val="clear" w:color="auto" w:fill="FFFFFF"/>
        <w:rPr>
          <w:rFonts w:ascii="Segoe UI" w:hAnsi="Segoe UI" w:cs="Segoe UI"/>
          <w:color w:val="5B616B"/>
        </w:rPr>
      </w:pPr>
      <w:hyperlink r:id="rId1" w:history="1">
        <w:r>
          <w:rPr>
            <w:rStyle w:val="Hyperlink"/>
            <w:color w:val="0071BC"/>
          </w:rPr>
          <w:t xml:space="preserve">Didier </w:t>
        </w:r>
        <w:proofErr w:type="spellStart"/>
        <w:r>
          <w:rPr>
            <w:rStyle w:val="Hyperlink"/>
            <w:color w:val="0071BC"/>
          </w:rPr>
          <w:t>Gonze</w:t>
        </w:r>
        <w:proofErr w:type="spellEnd"/>
      </w:hyperlink>
      <w:r>
        <w:rPr>
          <w:rStyle w:val="author-sup-separator"/>
          <w:rFonts w:ascii="Segoe UI" w:hAnsi="Segoe UI" w:cs="Segoe UI"/>
          <w:color w:val="5B616B"/>
          <w:sz w:val="18"/>
          <w:szCs w:val="18"/>
          <w:vertAlign w:val="superscript"/>
        </w:rPr>
        <w:t> </w:t>
      </w:r>
      <w:hyperlink r:id="rId2" w:anchor="affiliation-1" w:tooltip="Unité de Chronobiologie Théorique, Service de Chimie Physique CP 231, Université Libre de Bruxelles, Bvd du Triomphe, 1050, Brussels, Belgium. dgonze@ulb.ac.be." w:history="1">
        <w:r>
          <w:rPr>
            <w:rStyle w:val="Hyperlink"/>
            <w:color w:val="323A45"/>
            <w:shd w:val="clear" w:color="auto" w:fill="F1F1F1"/>
            <w:vertAlign w:val="superscript"/>
          </w:rPr>
          <w:t>1</w:t>
        </w:r>
      </w:hyperlink>
      <w:r>
        <w:rPr>
          <w:rStyle w:val="comma"/>
          <w:rFonts w:ascii="Segoe UI" w:hAnsi="Segoe UI" w:cs="Segoe UI"/>
          <w:color w:val="5B616B"/>
        </w:rPr>
        <w:t>, </w:t>
      </w:r>
      <w:hyperlink r:id="rId3" w:history="1">
        <w:r>
          <w:rPr>
            <w:rStyle w:val="Hyperlink"/>
            <w:color w:val="0071BC"/>
          </w:rPr>
          <w:t xml:space="preserve">Peter </w:t>
        </w:r>
        <w:proofErr w:type="spellStart"/>
        <w:r>
          <w:rPr>
            <w:rStyle w:val="Hyperlink"/>
            <w:color w:val="0071BC"/>
          </w:rPr>
          <w:t>Ruoff</w:t>
        </w:r>
        <w:proofErr w:type="spellEnd"/>
      </w:hyperlink>
      <w:r>
        <w:rPr>
          <w:rStyle w:val="author-sup-separator"/>
          <w:rFonts w:ascii="Segoe UI" w:hAnsi="Segoe UI" w:cs="Segoe UI"/>
          <w:color w:val="5B616B"/>
          <w:sz w:val="18"/>
          <w:szCs w:val="18"/>
          <w:vertAlign w:val="superscript"/>
        </w:rPr>
        <w:t> </w:t>
      </w:r>
      <w:hyperlink r:id="rId4" w:anchor="affiliation-2" w:tooltip="Centre for Organelle Research, University of Stavanger, Richard Johnsens gate 4, 4021, Stavanger, Norway." w:history="1">
        <w:r>
          <w:rPr>
            <w:rStyle w:val="Hyperlink"/>
            <w:color w:val="323A45"/>
            <w:shd w:val="clear" w:color="auto" w:fill="F1F1F1"/>
            <w:vertAlign w:val="superscript"/>
          </w:rPr>
          <w:t>2</w:t>
        </w:r>
      </w:hyperlink>
    </w:p>
    <w:p w14:paraId="06826B84" w14:textId="54635BDA" w:rsidR="00AF2C0E" w:rsidRDefault="00AF2C0E">
      <w:pPr>
        <w:pStyle w:val="CommentText"/>
      </w:pPr>
    </w:p>
  </w:comment>
  <w:comment w:id="12" w:author="Chen, Jing" w:date="2021-09-08T16:53:00Z" w:initials="CJ">
    <w:p w14:paraId="6FF93C17" w14:textId="28D91B3E" w:rsidR="00AF2C0E" w:rsidRDefault="00AF2C0E">
      <w:pPr>
        <w:pStyle w:val="CommentText"/>
      </w:pPr>
      <w:r>
        <w:rPr>
          <w:rStyle w:val="CommentReference"/>
        </w:rPr>
        <w:annotationRef/>
      </w:r>
      <w:r>
        <w:t>To do: Add supp. figure with this set of parameters.</w:t>
      </w:r>
    </w:p>
  </w:comment>
  <w:comment w:id="25" w:author="Chen, Jing" w:date="2021-04-29T00:55:00Z" w:initials="CJ">
    <w:p w14:paraId="3CF86E6D" w14:textId="57B6E843" w:rsidR="00AF2C0E" w:rsidRDefault="00AF2C0E">
      <w:pPr>
        <w:pStyle w:val="CommentText"/>
      </w:pPr>
      <w:r>
        <w:rPr>
          <w:rStyle w:val="CommentReference"/>
        </w:rPr>
        <w:annotationRef/>
      </w:r>
      <w:r>
        <w:t xml:space="preserve">Shall we state a lower-bound estimate here? If </w:t>
      </w:r>
      <w:proofErr w:type="gramStart"/>
      <w:r>
        <w:t xml:space="preserve">so,  </w:t>
      </w:r>
      <w:proofErr w:type="spellStart"/>
      <w:r>
        <w:t>k</w:t>
      </w:r>
      <w:proofErr w:type="gramEnd"/>
      <w:r>
        <w:t>^_unbind</w:t>
      </w:r>
      <w:proofErr w:type="spellEnd"/>
      <w:r>
        <w:t xml:space="preserve"> &gt; 0.001 s^-1 may be a more convincing lower bound, as 0.001 s^-1 = ln(2)/10min. </w:t>
      </w:r>
    </w:p>
    <w:p w14:paraId="3F7F8697" w14:textId="77777777" w:rsidR="00AF2C0E" w:rsidRDefault="00AF2C0E">
      <w:pPr>
        <w:pStyle w:val="CommentText"/>
      </w:pPr>
    </w:p>
    <w:p w14:paraId="01E21AB9" w14:textId="0161A2CC" w:rsidR="00AF2C0E" w:rsidRDefault="00AF2C0E">
      <w:pPr>
        <w:pStyle w:val="CommentText"/>
      </w:pPr>
      <w:r>
        <w:t xml:space="preserve">If so, </w:t>
      </w:r>
      <w:proofErr w:type="spellStart"/>
      <w:r>
        <w:t>k^_bind</w:t>
      </w:r>
      <w:proofErr w:type="spellEnd"/>
      <w:r>
        <w:t xml:space="preserve"> &gt; 0.03 </w:t>
      </w:r>
      <w:proofErr w:type="spellStart"/>
      <w:r>
        <w:t>nM</w:t>
      </w:r>
      <w:proofErr w:type="spellEnd"/>
      <w:r>
        <w:t xml:space="preserve">^-1 s^-1 = 3x10^7 M^-1 s^-1, and minimal for </w:t>
      </w:r>
      <w:proofErr w:type="spellStart"/>
      <w:r>
        <w:t>Kd</w:t>
      </w:r>
      <w:proofErr w:type="spellEnd"/>
      <w:r>
        <w:t xml:space="preserve">^ becomes 1 </w:t>
      </w:r>
      <w:proofErr w:type="spellStart"/>
      <w:r>
        <w:t>nM</w:t>
      </w:r>
      <w:proofErr w:type="spellEnd"/>
      <w:r>
        <w:t xml:space="preserve">, or </w:t>
      </w:r>
      <w:proofErr w:type="spellStart"/>
      <w:r>
        <w:t>Kd</w:t>
      </w:r>
      <w:proofErr w:type="spellEnd"/>
      <w:r>
        <w:t xml:space="preserve"> ~ 0.0015. This is still 30 fold higher than 5e-5.</w:t>
      </w:r>
    </w:p>
  </w:comment>
  <w:comment w:id="26" w:author="Chen, Jing" w:date="2021-05-13T10:00:00Z" w:initials="CJ">
    <w:p w14:paraId="3C94A464" w14:textId="6609343E" w:rsidR="00AF2C0E" w:rsidRPr="004E2ECA" w:rsidRDefault="00AF2C0E">
      <w:pPr>
        <w:pStyle w:val="CommentText"/>
      </w:pPr>
      <w:r>
        <w:rPr>
          <w:rStyle w:val="CommentReference"/>
        </w:rPr>
        <w:annotationRef/>
      </w:r>
      <w:r>
        <w:t>Ref. 30 reports typical range of 0.5-5</w:t>
      </w:r>
      <w:r>
        <w:rPr>
          <w:rFonts w:cstheme="minorHAnsi"/>
          <w:szCs w:val="24"/>
        </w:rPr>
        <w:t>×</w:t>
      </w:r>
      <w:r w:rsidRPr="00F64F97">
        <w:rPr>
          <w:rFonts w:cstheme="minorHAnsi"/>
          <w:szCs w:val="24"/>
        </w:rPr>
        <w:t>10</w:t>
      </w:r>
      <w:r w:rsidRPr="00F64F97">
        <w:rPr>
          <w:rFonts w:cstheme="minorHAnsi"/>
          <w:szCs w:val="24"/>
          <w:vertAlign w:val="superscript"/>
        </w:rPr>
        <w:t>6</w:t>
      </w:r>
      <w:r w:rsidRPr="00F64F97">
        <w:rPr>
          <w:rFonts w:cstheme="minorHAnsi"/>
          <w:szCs w:val="24"/>
        </w:rPr>
        <w:t xml:space="preserve"> </w:t>
      </w:r>
      <w:r w:rsidRPr="00F64F97">
        <w:rPr>
          <w:rFonts w:ascii="Cambria Math" w:hAnsi="Cambria Math" w:cstheme="minorHAnsi"/>
          <w:szCs w:val="24"/>
        </w:rPr>
        <w:t>M</w:t>
      </w:r>
      <w:r w:rsidRPr="00F64F97">
        <w:rPr>
          <w:rFonts w:cstheme="minorHAnsi"/>
          <w:szCs w:val="24"/>
          <w:vertAlign w:val="superscript"/>
        </w:rPr>
        <w:t>−1</w:t>
      </w:r>
      <w:r w:rsidRPr="00F64F97">
        <w:rPr>
          <w:rFonts w:ascii="Cambria Math" w:hAnsi="Cambria Math" w:cstheme="minorHAnsi"/>
          <w:szCs w:val="24"/>
        </w:rPr>
        <w:t>s</w:t>
      </w:r>
      <w:r w:rsidRPr="00F64F97">
        <w:rPr>
          <w:rFonts w:cstheme="minorHAnsi"/>
          <w:szCs w:val="24"/>
          <w:vertAlign w:val="superscript"/>
        </w:rPr>
        <w:t>−1</w:t>
      </w:r>
      <w:r>
        <w:rPr>
          <w:rFonts w:cstheme="minorHAnsi"/>
          <w:szCs w:val="24"/>
        </w:rPr>
        <w:t xml:space="preserve">. For the highest value, </w:t>
      </w:r>
      <w:r>
        <w:t>5</w:t>
      </w:r>
      <w:r>
        <w:rPr>
          <w:rFonts w:cstheme="minorHAnsi"/>
          <w:szCs w:val="24"/>
        </w:rPr>
        <w:t>×</w:t>
      </w:r>
      <w:r w:rsidRPr="00F64F97">
        <w:rPr>
          <w:rFonts w:cstheme="minorHAnsi"/>
          <w:szCs w:val="24"/>
        </w:rPr>
        <w:t>10</w:t>
      </w:r>
      <w:r w:rsidRPr="00F64F97">
        <w:rPr>
          <w:rFonts w:cstheme="minorHAnsi"/>
          <w:szCs w:val="24"/>
          <w:vertAlign w:val="superscript"/>
        </w:rPr>
        <w:t>6</w:t>
      </w:r>
      <w:r w:rsidRPr="00F64F97">
        <w:rPr>
          <w:rFonts w:cstheme="minorHAnsi"/>
          <w:szCs w:val="24"/>
        </w:rPr>
        <w:t xml:space="preserve"> </w:t>
      </w:r>
      <w:r w:rsidRPr="00F64F97">
        <w:rPr>
          <w:rFonts w:ascii="Cambria Math" w:hAnsi="Cambria Math" w:cstheme="minorHAnsi"/>
          <w:szCs w:val="24"/>
        </w:rPr>
        <w:t>M</w:t>
      </w:r>
      <w:r w:rsidRPr="00F64F97">
        <w:rPr>
          <w:rFonts w:cstheme="minorHAnsi"/>
          <w:szCs w:val="24"/>
          <w:vertAlign w:val="superscript"/>
        </w:rPr>
        <w:t>−1</w:t>
      </w:r>
      <w:r w:rsidRPr="00F64F97">
        <w:rPr>
          <w:rFonts w:ascii="Cambria Math" w:hAnsi="Cambria Math" w:cstheme="minorHAnsi"/>
          <w:szCs w:val="24"/>
        </w:rPr>
        <w:t>s</w:t>
      </w:r>
      <w:r w:rsidRPr="00F64F97">
        <w:rPr>
          <w:rFonts w:cstheme="minorHAnsi"/>
          <w:szCs w:val="24"/>
          <w:vertAlign w:val="superscript"/>
        </w:rPr>
        <w:t>−1</w:t>
      </w:r>
      <w:r>
        <w:rPr>
          <w:rFonts w:cstheme="minorHAnsi"/>
          <w:szCs w:val="24"/>
        </w:rPr>
        <w:t xml:space="preserve">, the physically minimum value of </w:t>
      </w:r>
      <w:proofErr w:type="spellStart"/>
      <w:r>
        <w:rPr>
          <w:rFonts w:cstheme="minorHAnsi"/>
          <w:szCs w:val="24"/>
        </w:rPr>
        <w:t>Kd</w:t>
      </w:r>
      <w:proofErr w:type="spellEnd"/>
      <w:r>
        <w:rPr>
          <w:rFonts w:cstheme="minorHAnsi"/>
          <w:szCs w:val="24"/>
        </w:rPr>
        <w:t xml:space="preserve">^ can be lowered to ~1.6 </w:t>
      </w:r>
      <w:proofErr w:type="spellStart"/>
      <w:r>
        <w:rPr>
          <w:rFonts w:cstheme="minorHAnsi"/>
          <w:szCs w:val="24"/>
        </w:rPr>
        <w:t>nM</w:t>
      </w:r>
      <w:proofErr w:type="spellEnd"/>
      <w:r>
        <w:rPr>
          <w:rFonts w:cstheme="minorHAnsi"/>
          <w:szCs w:val="24"/>
        </w:rPr>
        <w:t>.</w:t>
      </w:r>
    </w:p>
  </w:comment>
  <w:comment w:id="27" w:author="Chen, Jing" w:date="2021-09-08T17:14:00Z" w:initials="CJ">
    <w:p w14:paraId="1184CCB8" w14:textId="05C7F31B" w:rsidR="00AF2C0E" w:rsidRDefault="00AF2C0E">
      <w:pPr>
        <w:pStyle w:val="CommentText"/>
      </w:pPr>
      <w:r>
        <w:rPr>
          <w:rStyle w:val="CommentReference"/>
        </w:rPr>
        <w:annotationRef/>
      </w:r>
      <w:r>
        <w:t>See comment above.</w:t>
      </w:r>
    </w:p>
  </w:comment>
  <w:comment w:id="28" w:author="Chen, Jing" w:date="2021-09-08T23:21:00Z" w:initials="CJ">
    <w:p w14:paraId="5E7CFE50" w14:textId="562E70C3" w:rsidR="00AF2C0E" w:rsidRDefault="00AF2C0E">
      <w:pPr>
        <w:pStyle w:val="CommentText"/>
      </w:pPr>
      <w:r>
        <w:rPr>
          <w:rStyle w:val="CommentReference"/>
        </w:rPr>
        <w:annotationRef/>
      </w:r>
      <w:r>
        <w:t xml:space="preserve">If this relation is relaxed a bit, especially if some of the </w:t>
      </w:r>
      <w:proofErr w:type="gramStart"/>
      <w:r>
        <w:t>alpha’s</w:t>
      </w:r>
      <w:proofErr w:type="gramEnd"/>
      <w:r>
        <w:t xml:space="preserve"> are larger than beta, then the sum would become smaller than the dimensionless </w:t>
      </w:r>
      <w:proofErr w:type="spellStart"/>
      <w:r>
        <w:t>Ptot</w:t>
      </w:r>
      <w:proofErr w:type="spellEnd"/>
      <w:r>
        <w:t xml:space="preserve">, hence allowing a larger </w:t>
      </w:r>
      <w:proofErr w:type="spellStart"/>
      <w:r>
        <w:t>Kd</w:t>
      </w:r>
      <w:proofErr w:type="spellEnd"/>
      <w:r>
        <w:t>^. This can certainly be true if the earliest one or two steps in the chain represent modifications of mRNA.</w:t>
      </w:r>
    </w:p>
  </w:comment>
  <w:comment w:id="29" w:author="Tyson, John" w:date="2021-09-09T10:22:00Z" w:initials="TJ">
    <w:p w14:paraId="6C403BAD" w14:textId="207D7222" w:rsidR="00AF2C0E" w:rsidRDefault="00AF2C0E">
      <w:pPr>
        <w:pStyle w:val="CommentText"/>
      </w:pPr>
      <w:r>
        <w:rPr>
          <w:rStyle w:val="CommentReference"/>
        </w:rPr>
        <w:annotationRef/>
      </w:r>
      <w:r>
        <w:t xml:space="preserve">But, if these parameters are much different, then the NFL is less likely to oscillate, and, furthermore, who knows what happens to </w:t>
      </w:r>
      <w:proofErr w:type="spellStart"/>
      <w:r>
        <w:t>Ptot</w:t>
      </w:r>
      <w:proofErr w:type="spellEnd"/>
      <w:r>
        <w:t>. So I prefer not to introduce this possibility.</w:t>
      </w:r>
    </w:p>
  </w:comment>
  <w:comment w:id="30" w:author="Chen, Jing" w:date="2021-09-08T23:31:00Z" w:initials="CJ">
    <w:p w14:paraId="6DC4997C" w14:textId="150ED96A" w:rsidR="00AF2C0E" w:rsidRDefault="00AF2C0E">
      <w:pPr>
        <w:pStyle w:val="CommentText"/>
      </w:pPr>
      <w:r>
        <w:rPr>
          <w:rStyle w:val="CommentReference"/>
        </w:rPr>
        <w:annotationRef/>
      </w:r>
      <w:r>
        <w:t>How small could this reasonably be?</w:t>
      </w:r>
    </w:p>
  </w:comment>
  <w:comment w:id="31" w:author="Chen, Jing" w:date="2021-09-08T23:32:00Z" w:initials="CJ">
    <w:p w14:paraId="1CB0EDCD" w14:textId="3B85BE97" w:rsidR="00AF2C0E" w:rsidRDefault="00AF2C0E">
      <w:pPr>
        <w:pStyle w:val="CommentText"/>
      </w:pPr>
      <w:r>
        <w:rPr>
          <w:rStyle w:val="CommentReference"/>
        </w:rPr>
        <w:annotationRef/>
      </w:r>
      <w:r>
        <w:t xml:space="preserve">If </w:t>
      </w:r>
      <w:proofErr w:type="spellStart"/>
      <w:r>
        <w:t>Ptot</w:t>
      </w:r>
      <w:proofErr w:type="spellEnd"/>
      <w:r>
        <w:t xml:space="preserve"> can be smaller, </w:t>
      </w:r>
      <w:proofErr w:type="spellStart"/>
      <w:r>
        <w:t>Kd</w:t>
      </w:r>
      <w:proofErr w:type="spellEnd"/>
      <w:r>
        <w:t>^ can be larger, AT^ would also become larger.</w:t>
      </w:r>
    </w:p>
  </w:comment>
  <w:comment w:id="33" w:author="Chen, Jing" w:date="2021-09-08T23:45:00Z" w:initials="CJ">
    <w:p w14:paraId="66274C79" w14:textId="53048596" w:rsidR="00AF2C0E" w:rsidRDefault="00AF2C0E">
      <w:pPr>
        <w:pStyle w:val="CommentText"/>
      </w:pPr>
      <w:r>
        <w:rPr>
          <w:rStyle w:val="CommentReference"/>
        </w:rPr>
        <w:annotationRef/>
      </w:r>
      <w:r>
        <w:t>I believe Xiangyu also required a minimum relative amplitude in his optimization.</w:t>
      </w:r>
    </w:p>
  </w:comment>
  <w:comment w:id="38" w:author="Yao, Xiangyu" w:date="2022-01-08T16:08:00Z" w:initials="YX">
    <w:p w14:paraId="075524DA" w14:textId="7261882D" w:rsidR="00AF2C0E" w:rsidRDefault="00AF2C0E">
      <w:pPr>
        <w:pStyle w:val="CommentText"/>
      </w:pPr>
      <w:r>
        <w:rPr>
          <w:rStyle w:val="CommentReference"/>
        </w:rPr>
        <w:annotationRef/>
      </w:r>
      <w:r>
        <w:t>0.2nM*500fL = 60</w:t>
      </w:r>
    </w:p>
  </w:comment>
  <w:comment w:id="40" w:author="Chen, Jing" w:date="2021-01-25T02:54:00Z" w:initials="CJ">
    <w:p w14:paraId="597C34BE" w14:textId="6784418C" w:rsidR="00AF2C0E" w:rsidRDefault="00AF2C0E">
      <w:pPr>
        <w:pStyle w:val="CommentText"/>
      </w:pPr>
      <w:r>
        <w:rPr>
          <w:rStyle w:val="CommentReference"/>
        </w:rPr>
        <w:annotationRef/>
      </w:r>
      <w:r>
        <w:t xml:space="preserve">Xiangyu has calibrated beta1 for each model. Otherwise, (1,1) on the plots won’t give 24 </w:t>
      </w:r>
      <w:proofErr w:type="spellStart"/>
      <w:r>
        <w:t>hr</w:t>
      </w:r>
      <w:proofErr w:type="spellEnd"/>
      <w:r>
        <w:t xml:space="preserve"> period.</w:t>
      </w:r>
    </w:p>
  </w:comment>
  <w:comment w:id="41" w:author="Tyson, John" w:date="2021-01-25T17:31:00Z" w:initials="TJ">
    <w:p w14:paraId="2DD54F92" w14:textId="62BC84E0" w:rsidR="00AF2C0E" w:rsidRDefault="00AF2C0E">
      <w:pPr>
        <w:pStyle w:val="CommentText"/>
      </w:pPr>
      <w:r>
        <w:rPr>
          <w:rStyle w:val="CommentReference"/>
        </w:rPr>
        <w:annotationRef/>
      </w:r>
      <w:r>
        <w:t>T = 20, so T^ = 20/B1 = 24 h, so B1 = 5/6h</w:t>
      </w:r>
    </w:p>
  </w:comment>
  <w:comment w:id="42" w:author="Tyson, John" w:date="2021-01-25T17:40:00Z" w:initials="TJ">
    <w:p w14:paraId="7E88AA48" w14:textId="5BBEAB37" w:rsidR="00AF2C0E" w:rsidRDefault="00AF2C0E">
      <w:pPr>
        <w:pStyle w:val="CommentText"/>
      </w:pPr>
      <w:r>
        <w:rPr>
          <w:rStyle w:val="CommentReference"/>
        </w:rPr>
        <w:annotationRef/>
      </w:r>
      <w:r>
        <w:t>Check this</w:t>
      </w:r>
    </w:p>
  </w:comment>
  <w:comment w:id="43" w:author="Chen, Jing" w:date="2021-01-24T19:11:00Z" w:initials="CJ">
    <w:p w14:paraId="715E5E3A" w14:textId="77777777" w:rsidR="00AF2C0E" w:rsidRDefault="00AF2C0E" w:rsidP="00841DEA">
      <w:pPr>
        <w:pStyle w:val="CommentText"/>
      </w:pPr>
      <w:r>
        <w:rPr>
          <w:rStyle w:val="CommentReference"/>
        </w:rPr>
        <w:annotationRef/>
      </w:r>
      <w:r>
        <w:t xml:space="preserve">See the comment above. Between 5 </w:t>
      </w:r>
      <w:proofErr w:type="spellStart"/>
      <w:r>
        <w:t>nM</w:t>
      </w:r>
      <w:proofErr w:type="spellEnd"/>
      <w:r>
        <w:t xml:space="preserve"> and 40 </w:t>
      </w:r>
      <w:proofErr w:type="spellStart"/>
      <w:r>
        <w:t>nM</w:t>
      </w:r>
      <w:proofErr w:type="spellEnd"/>
    </w:p>
  </w:comment>
  <w:comment w:id="44" w:author="Tyson, John" w:date="2021-10-27T16:47:00Z" w:initials="TJ">
    <w:p w14:paraId="2B29D5F9" w14:textId="7A2D6AC4" w:rsidR="00AF2C0E" w:rsidRDefault="00AF2C0E">
      <w:pPr>
        <w:pStyle w:val="CommentText"/>
      </w:pPr>
      <w:r>
        <w:rPr>
          <w:rStyle w:val="CommentReference"/>
        </w:rPr>
        <w:annotationRef/>
      </w:r>
      <w:r>
        <w:t>Maybe a good figure to include!!!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E73AC95" w15:done="0"/>
  <w15:commentEx w15:paraId="6B01C031" w15:paraIdParent="0E73AC95" w15:done="0"/>
  <w15:commentEx w15:paraId="06826B84" w15:paraIdParent="0E73AC95" w15:done="0"/>
  <w15:commentEx w15:paraId="6FF93C17" w15:done="0"/>
  <w15:commentEx w15:paraId="01E21AB9" w15:done="0"/>
  <w15:commentEx w15:paraId="3C94A464" w15:done="0"/>
  <w15:commentEx w15:paraId="1184CCB8" w15:done="0"/>
  <w15:commentEx w15:paraId="5E7CFE50" w15:done="0"/>
  <w15:commentEx w15:paraId="6C403BAD" w15:paraIdParent="5E7CFE50" w15:done="0"/>
  <w15:commentEx w15:paraId="6DC4997C" w15:done="0"/>
  <w15:commentEx w15:paraId="1CB0EDCD" w15:done="0"/>
  <w15:commentEx w15:paraId="66274C79" w15:done="0"/>
  <w15:commentEx w15:paraId="075524DA" w15:done="0"/>
  <w15:commentEx w15:paraId="597C34BE" w15:done="0"/>
  <w15:commentEx w15:paraId="2DD54F92" w15:done="0"/>
  <w15:commentEx w15:paraId="7E88AA48" w15:done="0"/>
  <w15:commentEx w15:paraId="715E5E3A" w15:done="0"/>
  <w15:commentEx w15:paraId="2B29D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BDE818" w16cid:durableId="23B80A3C"/>
  <w16cid:commentId w16cid:paraId="0E73AC95" w16cid:durableId="24E066A9"/>
  <w16cid:commentId w16cid:paraId="6B01C031" w16cid:durableId="24E07CD7"/>
  <w16cid:commentId w16cid:paraId="262E6CC8" w16cid:durableId="24E36A40"/>
  <w16cid:commentId w16cid:paraId="6FF93C17" w16cid:durableId="24E36922"/>
  <w16cid:commentId w16cid:paraId="3AF3C80E" w16cid:durableId="24E36AD0"/>
  <w16cid:commentId w16cid:paraId="01E21AB9" w16cid:durableId="24348284"/>
  <w16cid:commentId w16cid:paraId="3C94A464" w16cid:durableId="24477736"/>
  <w16cid:commentId w16cid:paraId="1184CCB8" w16cid:durableId="24E36DDD"/>
  <w16cid:commentId w16cid:paraId="5E7CFE50" w16cid:durableId="24E3C3FF"/>
  <w16cid:commentId w16cid:paraId="6DC4997C" w16cid:durableId="24E3C648"/>
  <w16cid:commentId w16cid:paraId="1CB0EDCD" w16cid:durableId="24E3C68B"/>
  <w16cid:commentId w16cid:paraId="66274C79" w16cid:durableId="24E3C999"/>
  <w16cid:commentId w16cid:paraId="63106052" w16cid:durableId="24E3CA0F"/>
  <w16cid:commentId w16cid:paraId="21D68318" w16cid:durableId="24E066AD"/>
  <w16cid:commentId w16cid:paraId="7680924D" w16cid:durableId="23B83E40"/>
  <w16cid:commentId w16cid:paraId="47BE024A" w16cid:durableId="243294B0"/>
  <w16cid:commentId w16cid:paraId="32E125DD" w16cid:durableId="243294B1"/>
  <w16cid:commentId w16cid:paraId="1543769F" w16cid:durableId="243294B2"/>
  <w16cid:commentId w16cid:paraId="4593E821" w16cid:durableId="243294B3"/>
  <w16cid:commentId w16cid:paraId="597C34BE" w16cid:durableId="23B8B181"/>
  <w16cid:commentId w16cid:paraId="2DD54F92" w16cid:durableId="243294B5"/>
  <w16cid:commentId w16cid:paraId="7E88AA48" w16cid:durableId="243294B6"/>
  <w16cid:commentId w16cid:paraId="14946BC8" w16cid:durableId="23B844E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F8BD6D" w14:textId="77777777" w:rsidR="00836C14" w:rsidRDefault="00836C14" w:rsidP="0074227A">
      <w:pPr>
        <w:spacing w:line="240" w:lineRule="auto"/>
      </w:pPr>
      <w:r>
        <w:separator/>
      </w:r>
    </w:p>
  </w:endnote>
  <w:endnote w:type="continuationSeparator" w:id="0">
    <w:p w14:paraId="4CB2DE76" w14:textId="77777777" w:rsidR="00836C14" w:rsidRDefault="00836C14" w:rsidP="007422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8356959"/>
      <w:docPartObj>
        <w:docPartGallery w:val="Page Numbers (Bottom of Page)"/>
        <w:docPartUnique/>
      </w:docPartObj>
    </w:sdtPr>
    <w:sdtEndPr>
      <w:rPr>
        <w:noProof/>
      </w:rPr>
    </w:sdtEndPr>
    <w:sdtContent>
      <w:p w14:paraId="271E8B2F" w14:textId="4B485B60" w:rsidR="00AF2C0E" w:rsidRDefault="00AF2C0E">
        <w:pPr>
          <w:pStyle w:val="Footer"/>
          <w:jc w:val="center"/>
        </w:pPr>
        <w:r>
          <w:fldChar w:fldCharType="begin"/>
        </w:r>
        <w:r>
          <w:instrText xml:space="preserve"> PAGE   \* MERGEFORMAT </w:instrText>
        </w:r>
        <w:r>
          <w:fldChar w:fldCharType="separate"/>
        </w:r>
        <w:r w:rsidR="00B450DC">
          <w:rPr>
            <w:noProof/>
          </w:rPr>
          <w:t>24</w:t>
        </w:r>
        <w:r>
          <w:rPr>
            <w:noProof/>
          </w:rPr>
          <w:fldChar w:fldCharType="end"/>
        </w:r>
      </w:p>
    </w:sdtContent>
  </w:sdt>
  <w:p w14:paraId="309C29EC" w14:textId="77777777" w:rsidR="00AF2C0E" w:rsidRDefault="00AF2C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72E7FB" w14:textId="77777777" w:rsidR="00836C14" w:rsidRDefault="00836C14" w:rsidP="0074227A">
      <w:pPr>
        <w:spacing w:line="240" w:lineRule="auto"/>
      </w:pPr>
      <w:r>
        <w:separator/>
      </w:r>
    </w:p>
  </w:footnote>
  <w:footnote w:type="continuationSeparator" w:id="0">
    <w:p w14:paraId="7BB035CD" w14:textId="77777777" w:rsidR="00836C14" w:rsidRDefault="00836C14" w:rsidP="007422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D5F04"/>
    <w:multiLevelType w:val="hybridMultilevel"/>
    <w:tmpl w:val="D026EAF0"/>
    <w:lvl w:ilvl="0" w:tplc="9D9272C2">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17B0F"/>
    <w:multiLevelType w:val="hybridMultilevel"/>
    <w:tmpl w:val="86B09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1C66B0"/>
    <w:multiLevelType w:val="hybridMultilevel"/>
    <w:tmpl w:val="1F9CEE72"/>
    <w:lvl w:ilvl="0" w:tplc="CEC61D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7817F8"/>
    <w:multiLevelType w:val="hybridMultilevel"/>
    <w:tmpl w:val="236EBFAE"/>
    <w:lvl w:ilvl="0" w:tplc="E9C0EE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9D3AEE"/>
    <w:multiLevelType w:val="multilevel"/>
    <w:tmpl w:val="F6A0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DE05D7"/>
    <w:multiLevelType w:val="hybridMultilevel"/>
    <w:tmpl w:val="CE8A1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1C5C93"/>
    <w:multiLevelType w:val="hybridMultilevel"/>
    <w:tmpl w:val="50289D84"/>
    <w:lvl w:ilvl="0" w:tplc="56A8F2A6">
      <w:start w:val="1"/>
      <w:numFmt w:val="lowerRoman"/>
      <w:lvlText w:val="%1&gt;"/>
      <w:lvlJc w:val="left"/>
      <w:pPr>
        <w:ind w:left="1080" w:hanging="720"/>
      </w:pPr>
      <w:rPr>
        <w:rFonts w:eastAsiaTheme="minorHAnsi"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A8416D"/>
    <w:multiLevelType w:val="hybridMultilevel"/>
    <w:tmpl w:val="236EBFAE"/>
    <w:lvl w:ilvl="0" w:tplc="E9C0EE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7"/>
  </w:num>
  <w:num w:numId="4">
    <w:abstractNumId w:val="3"/>
  </w:num>
  <w:num w:numId="5">
    <w:abstractNumId w:val="1"/>
  </w:num>
  <w:num w:numId="6">
    <w:abstractNumId w:val="2"/>
  </w:num>
  <w:num w:numId="7">
    <w:abstractNumId w:val="5"/>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yson, John">
    <w15:presenceInfo w15:providerId="AD" w15:userId="S-1-5-21-2006558323-2313671481-3068898252-1002"/>
  </w15:person>
  <w15:person w15:author="Chen, Jing">
    <w15:presenceInfo w15:providerId="AD" w15:userId="S-1-5-21-1824200278-923733676-1501187911-47221"/>
  </w15:person>
  <w15:person w15:author="Yao, Xiangyu">
    <w15:presenceInfo w15:providerId="AD" w15:userId="S-1-5-21-1824200278-923733676-1501187911-685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tzf2ww9wedetexavmpprzdfffsfax5p5zp&quot;&gt;Jing&lt;record-ids&gt;&lt;item&gt;912&lt;/item&gt;&lt;item&gt;2621&lt;/item&gt;&lt;item&gt;2630&lt;/item&gt;&lt;item&gt;2701&lt;/item&gt;&lt;item&gt;2815&lt;/item&gt;&lt;item&gt;2902&lt;/item&gt;&lt;item&gt;2913&lt;/item&gt;&lt;item&gt;3634&lt;/item&gt;&lt;item&gt;3640&lt;/item&gt;&lt;item&gt;3664&lt;/item&gt;&lt;item&gt;3709&lt;/item&gt;&lt;item&gt;3770&lt;/item&gt;&lt;item&gt;4295&lt;/item&gt;&lt;item&gt;4304&lt;/item&gt;&lt;item&gt;4375&lt;/item&gt;&lt;item&gt;4380&lt;/item&gt;&lt;item&gt;4724&lt;/item&gt;&lt;item&gt;4728&lt;/item&gt;&lt;item&gt;4748&lt;/item&gt;&lt;item&gt;4750&lt;/item&gt;&lt;item&gt;4751&lt;/item&gt;&lt;item&gt;4752&lt;/item&gt;&lt;item&gt;4758&lt;/item&gt;&lt;item&gt;4761&lt;/item&gt;&lt;item&gt;4763&lt;/item&gt;&lt;item&gt;4764&lt;/item&gt;&lt;item&gt;4765&lt;/item&gt;&lt;item&gt;4766&lt;/item&gt;&lt;item&gt;4767&lt;/item&gt;&lt;item&gt;4769&lt;/item&gt;&lt;item&gt;4774&lt;/item&gt;&lt;item&gt;4775&lt;/item&gt;&lt;item&gt;4803&lt;/item&gt;&lt;item&gt;4804&lt;/item&gt;&lt;item&gt;4805&lt;/item&gt;&lt;item&gt;4806&lt;/item&gt;&lt;item&gt;4808&lt;/item&gt;&lt;item&gt;4809&lt;/item&gt;&lt;item&gt;4810&lt;/item&gt;&lt;item&gt;4812&lt;/item&gt;&lt;item&gt;4814&lt;/item&gt;&lt;item&gt;4820&lt;/item&gt;&lt;item&gt;4852&lt;/item&gt;&lt;item&gt;4854&lt;/item&gt;&lt;item&gt;4855&lt;/item&gt;&lt;/record-ids&gt;&lt;/item&gt;&lt;/Libraries&gt;"/>
  </w:docVars>
  <w:rsids>
    <w:rsidRoot w:val="00CF6120"/>
    <w:rsid w:val="000013DC"/>
    <w:rsid w:val="00001EB7"/>
    <w:rsid w:val="00002770"/>
    <w:rsid w:val="00007092"/>
    <w:rsid w:val="00007D94"/>
    <w:rsid w:val="00010607"/>
    <w:rsid w:val="000111A5"/>
    <w:rsid w:val="00011CA4"/>
    <w:rsid w:val="00012ADB"/>
    <w:rsid w:val="0001357F"/>
    <w:rsid w:val="00014C73"/>
    <w:rsid w:val="00016541"/>
    <w:rsid w:val="00025E06"/>
    <w:rsid w:val="00026A5B"/>
    <w:rsid w:val="00026DCA"/>
    <w:rsid w:val="00030CAC"/>
    <w:rsid w:val="000347BB"/>
    <w:rsid w:val="00036D0E"/>
    <w:rsid w:val="000374E9"/>
    <w:rsid w:val="0003767E"/>
    <w:rsid w:val="00037941"/>
    <w:rsid w:val="00043C76"/>
    <w:rsid w:val="000450AD"/>
    <w:rsid w:val="000454C0"/>
    <w:rsid w:val="000509FE"/>
    <w:rsid w:val="00051001"/>
    <w:rsid w:val="0005134F"/>
    <w:rsid w:val="00053EC4"/>
    <w:rsid w:val="000579ED"/>
    <w:rsid w:val="00057AB2"/>
    <w:rsid w:val="00061D80"/>
    <w:rsid w:val="000620FC"/>
    <w:rsid w:val="0006238B"/>
    <w:rsid w:val="00064F72"/>
    <w:rsid w:val="000652DE"/>
    <w:rsid w:val="00065379"/>
    <w:rsid w:val="000677CF"/>
    <w:rsid w:val="00070E8C"/>
    <w:rsid w:val="000715DD"/>
    <w:rsid w:val="00071DD9"/>
    <w:rsid w:val="000732AC"/>
    <w:rsid w:val="000761A5"/>
    <w:rsid w:val="00076832"/>
    <w:rsid w:val="000772DB"/>
    <w:rsid w:val="000801AD"/>
    <w:rsid w:val="000814F8"/>
    <w:rsid w:val="00081F1E"/>
    <w:rsid w:val="000821B8"/>
    <w:rsid w:val="00082AA0"/>
    <w:rsid w:val="00082E36"/>
    <w:rsid w:val="00082F45"/>
    <w:rsid w:val="00086055"/>
    <w:rsid w:val="000862FA"/>
    <w:rsid w:val="000909D7"/>
    <w:rsid w:val="000917CB"/>
    <w:rsid w:val="0009296C"/>
    <w:rsid w:val="00093838"/>
    <w:rsid w:val="00093EF9"/>
    <w:rsid w:val="00094830"/>
    <w:rsid w:val="00095566"/>
    <w:rsid w:val="00095903"/>
    <w:rsid w:val="00097483"/>
    <w:rsid w:val="000A0052"/>
    <w:rsid w:val="000A1AB3"/>
    <w:rsid w:val="000A4CCC"/>
    <w:rsid w:val="000A5FFD"/>
    <w:rsid w:val="000A7ECD"/>
    <w:rsid w:val="000B02E0"/>
    <w:rsid w:val="000B12E6"/>
    <w:rsid w:val="000B13C9"/>
    <w:rsid w:val="000B1480"/>
    <w:rsid w:val="000B16A4"/>
    <w:rsid w:val="000B2ACD"/>
    <w:rsid w:val="000B2D9D"/>
    <w:rsid w:val="000B4B06"/>
    <w:rsid w:val="000B4EE9"/>
    <w:rsid w:val="000B59AD"/>
    <w:rsid w:val="000B62AE"/>
    <w:rsid w:val="000B62B4"/>
    <w:rsid w:val="000B652D"/>
    <w:rsid w:val="000B7841"/>
    <w:rsid w:val="000C4D18"/>
    <w:rsid w:val="000C6931"/>
    <w:rsid w:val="000C6BD1"/>
    <w:rsid w:val="000C7C99"/>
    <w:rsid w:val="000C7E43"/>
    <w:rsid w:val="000C7F47"/>
    <w:rsid w:val="000D15E3"/>
    <w:rsid w:val="000D1A00"/>
    <w:rsid w:val="000D1D86"/>
    <w:rsid w:val="000D28A1"/>
    <w:rsid w:val="000D3097"/>
    <w:rsid w:val="000D3329"/>
    <w:rsid w:val="000D7706"/>
    <w:rsid w:val="000E0634"/>
    <w:rsid w:val="000E082E"/>
    <w:rsid w:val="000E0BD2"/>
    <w:rsid w:val="000E2940"/>
    <w:rsid w:val="000E64B0"/>
    <w:rsid w:val="000E6A85"/>
    <w:rsid w:val="000E6E1C"/>
    <w:rsid w:val="000F2BFD"/>
    <w:rsid w:val="000F34E4"/>
    <w:rsid w:val="000F3C22"/>
    <w:rsid w:val="00100115"/>
    <w:rsid w:val="00101637"/>
    <w:rsid w:val="001047A1"/>
    <w:rsid w:val="00106354"/>
    <w:rsid w:val="00106A52"/>
    <w:rsid w:val="0010735D"/>
    <w:rsid w:val="001078BB"/>
    <w:rsid w:val="00110A53"/>
    <w:rsid w:val="0011215B"/>
    <w:rsid w:val="0011366B"/>
    <w:rsid w:val="00113989"/>
    <w:rsid w:val="00113C36"/>
    <w:rsid w:val="0011588F"/>
    <w:rsid w:val="0011615E"/>
    <w:rsid w:val="00123103"/>
    <w:rsid w:val="00123E47"/>
    <w:rsid w:val="001249EF"/>
    <w:rsid w:val="00126FE7"/>
    <w:rsid w:val="00132188"/>
    <w:rsid w:val="00133A26"/>
    <w:rsid w:val="0013490B"/>
    <w:rsid w:val="0013637C"/>
    <w:rsid w:val="0013686B"/>
    <w:rsid w:val="00136E2C"/>
    <w:rsid w:val="00136EA2"/>
    <w:rsid w:val="00141CB6"/>
    <w:rsid w:val="001427E8"/>
    <w:rsid w:val="00142C30"/>
    <w:rsid w:val="00142F0D"/>
    <w:rsid w:val="00144BFB"/>
    <w:rsid w:val="001503FF"/>
    <w:rsid w:val="00150E74"/>
    <w:rsid w:val="00154633"/>
    <w:rsid w:val="00154E66"/>
    <w:rsid w:val="001550C3"/>
    <w:rsid w:val="001551C5"/>
    <w:rsid w:val="001551E4"/>
    <w:rsid w:val="00161CF2"/>
    <w:rsid w:val="00162C40"/>
    <w:rsid w:val="001644AE"/>
    <w:rsid w:val="00164B33"/>
    <w:rsid w:val="00166793"/>
    <w:rsid w:val="00166C82"/>
    <w:rsid w:val="00171896"/>
    <w:rsid w:val="00171B5C"/>
    <w:rsid w:val="00172F63"/>
    <w:rsid w:val="00174B72"/>
    <w:rsid w:val="00176559"/>
    <w:rsid w:val="00177829"/>
    <w:rsid w:val="00181E2F"/>
    <w:rsid w:val="00182C18"/>
    <w:rsid w:val="00182DDD"/>
    <w:rsid w:val="00182EA9"/>
    <w:rsid w:val="00183583"/>
    <w:rsid w:val="0018360C"/>
    <w:rsid w:val="00185009"/>
    <w:rsid w:val="00187CB0"/>
    <w:rsid w:val="00192DFB"/>
    <w:rsid w:val="001931CA"/>
    <w:rsid w:val="00193561"/>
    <w:rsid w:val="001936DE"/>
    <w:rsid w:val="001972A8"/>
    <w:rsid w:val="001A182F"/>
    <w:rsid w:val="001A1AB1"/>
    <w:rsid w:val="001A23F0"/>
    <w:rsid w:val="001A29C5"/>
    <w:rsid w:val="001A4D11"/>
    <w:rsid w:val="001A5947"/>
    <w:rsid w:val="001A6583"/>
    <w:rsid w:val="001A7408"/>
    <w:rsid w:val="001B302D"/>
    <w:rsid w:val="001B4856"/>
    <w:rsid w:val="001B550B"/>
    <w:rsid w:val="001B7318"/>
    <w:rsid w:val="001C217E"/>
    <w:rsid w:val="001C3987"/>
    <w:rsid w:val="001C55F5"/>
    <w:rsid w:val="001D184A"/>
    <w:rsid w:val="001D27EE"/>
    <w:rsid w:val="001D2A27"/>
    <w:rsid w:val="001D533C"/>
    <w:rsid w:val="001D6725"/>
    <w:rsid w:val="001E4DC3"/>
    <w:rsid w:val="001E54F6"/>
    <w:rsid w:val="001E6B14"/>
    <w:rsid w:val="001E6CBA"/>
    <w:rsid w:val="001F0883"/>
    <w:rsid w:val="001F56F9"/>
    <w:rsid w:val="001F697E"/>
    <w:rsid w:val="001F7A05"/>
    <w:rsid w:val="002012B5"/>
    <w:rsid w:val="00201727"/>
    <w:rsid w:val="00201FE5"/>
    <w:rsid w:val="00202B82"/>
    <w:rsid w:val="002036C8"/>
    <w:rsid w:val="00204546"/>
    <w:rsid w:val="0020541B"/>
    <w:rsid w:val="0020593F"/>
    <w:rsid w:val="00205E26"/>
    <w:rsid w:val="0021001F"/>
    <w:rsid w:val="002109FD"/>
    <w:rsid w:val="00215442"/>
    <w:rsid w:val="0021547A"/>
    <w:rsid w:val="00215946"/>
    <w:rsid w:val="00215B70"/>
    <w:rsid w:val="00215D93"/>
    <w:rsid w:val="00215E0F"/>
    <w:rsid w:val="002168A5"/>
    <w:rsid w:val="002174D7"/>
    <w:rsid w:val="00220704"/>
    <w:rsid w:val="002215C6"/>
    <w:rsid w:val="0022185F"/>
    <w:rsid w:val="00222BD1"/>
    <w:rsid w:val="00223DCE"/>
    <w:rsid w:val="0022788D"/>
    <w:rsid w:val="00232AF6"/>
    <w:rsid w:val="00232CF7"/>
    <w:rsid w:val="00235194"/>
    <w:rsid w:val="00237EA4"/>
    <w:rsid w:val="00243ECA"/>
    <w:rsid w:val="00243EE8"/>
    <w:rsid w:val="00245027"/>
    <w:rsid w:val="0024588E"/>
    <w:rsid w:val="002472F6"/>
    <w:rsid w:val="00250713"/>
    <w:rsid w:val="00250D96"/>
    <w:rsid w:val="00251896"/>
    <w:rsid w:val="00252012"/>
    <w:rsid w:val="002538BE"/>
    <w:rsid w:val="002571D3"/>
    <w:rsid w:val="00257B2A"/>
    <w:rsid w:val="002609BA"/>
    <w:rsid w:val="00260A5C"/>
    <w:rsid w:val="002639A8"/>
    <w:rsid w:val="00265F4F"/>
    <w:rsid w:val="002677E8"/>
    <w:rsid w:val="00270899"/>
    <w:rsid w:val="00276BDB"/>
    <w:rsid w:val="00276D4D"/>
    <w:rsid w:val="00280CEE"/>
    <w:rsid w:val="00281A4E"/>
    <w:rsid w:val="00281D94"/>
    <w:rsid w:val="002833FD"/>
    <w:rsid w:val="00283C06"/>
    <w:rsid w:val="0028428F"/>
    <w:rsid w:val="0028492E"/>
    <w:rsid w:val="00285DC2"/>
    <w:rsid w:val="00286205"/>
    <w:rsid w:val="002862C5"/>
    <w:rsid w:val="0028666F"/>
    <w:rsid w:val="002873FA"/>
    <w:rsid w:val="002915CA"/>
    <w:rsid w:val="00293723"/>
    <w:rsid w:val="00293AD4"/>
    <w:rsid w:val="00293B23"/>
    <w:rsid w:val="00294C41"/>
    <w:rsid w:val="00295A53"/>
    <w:rsid w:val="00295B9A"/>
    <w:rsid w:val="002970BB"/>
    <w:rsid w:val="002A08DB"/>
    <w:rsid w:val="002A2252"/>
    <w:rsid w:val="002A2484"/>
    <w:rsid w:val="002A30D9"/>
    <w:rsid w:val="002A6A0A"/>
    <w:rsid w:val="002A73F2"/>
    <w:rsid w:val="002B05F0"/>
    <w:rsid w:val="002B1473"/>
    <w:rsid w:val="002B1A78"/>
    <w:rsid w:val="002B3C2D"/>
    <w:rsid w:val="002B5908"/>
    <w:rsid w:val="002B5EF3"/>
    <w:rsid w:val="002C0282"/>
    <w:rsid w:val="002C24C6"/>
    <w:rsid w:val="002C2511"/>
    <w:rsid w:val="002C386D"/>
    <w:rsid w:val="002C3EFD"/>
    <w:rsid w:val="002C578D"/>
    <w:rsid w:val="002D0AF1"/>
    <w:rsid w:val="002D1B39"/>
    <w:rsid w:val="002D4849"/>
    <w:rsid w:val="002D7043"/>
    <w:rsid w:val="002D7E05"/>
    <w:rsid w:val="002E1428"/>
    <w:rsid w:val="002E29C1"/>
    <w:rsid w:val="002E4737"/>
    <w:rsid w:val="002E6A1B"/>
    <w:rsid w:val="002E702B"/>
    <w:rsid w:val="002F0FC0"/>
    <w:rsid w:val="002F4949"/>
    <w:rsid w:val="002F5576"/>
    <w:rsid w:val="002F57FE"/>
    <w:rsid w:val="002F675B"/>
    <w:rsid w:val="002F6BBE"/>
    <w:rsid w:val="002F7EAB"/>
    <w:rsid w:val="00300056"/>
    <w:rsid w:val="00304393"/>
    <w:rsid w:val="00304C1E"/>
    <w:rsid w:val="00304CA2"/>
    <w:rsid w:val="00304EAF"/>
    <w:rsid w:val="003110C3"/>
    <w:rsid w:val="003127E8"/>
    <w:rsid w:val="00312B87"/>
    <w:rsid w:val="0031335D"/>
    <w:rsid w:val="00313A94"/>
    <w:rsid w:val="00314282"/>
    <w:rsid w:val="0032024D"/>
    <w:rsid w:val="0032362D"/>
    <w:rsid w:val="00323C17"/>
    <w:rsid w:val="00324ABD"/>
    <w:rsid w:val="00327796"/>
    <w:rsid w:val="00332679"/>
    <w:rsid w:val="00332E04"/>
    <w:rsid w:val="00334663"/>
    <w:rsid w:val="00340A4D"/>
    <w:rsid w:val="0034453D"/>
    <w:rsid w:val="00345F97"/>
    <w:rsid w:val="00346AF4"/>
    <w:rsid w:val="00347E80"/>
    <w:rsid w:val="0035282C"/>
    <w:rsid w:val="003546C7"/>
    <w:rsid w:val="003562F8"/>
    <w:rsid w:val="00357093"/>
    <w:rsid w:val="00363BBD"/>
    <w:rsid w:val="003643D9"/>
    <w:rsid w:val="003644B2"/>
    <w:rsid w:val="0036570C"/>
    <w:rsid w:val="00370FD6"/>
    <w:rsid w:val="00371752"/>
    <w:rsid w:val="0037580C"/>
    <w:rsid w:val="0037580E"/>
    <w:rsid w:val="00375BC9"/>
    <w:rsid w:val="0038499E"/>
    <w:rsid w:val="00386A12"/>
    <w:rsid w:val="00386D13"/>
    <w:rsid w:val="00387978"/>
    <w:rsid w:val="003908CE"/>
    <w:rsid w:val="00391312"/>
    <w:rsid w:val="00393FA3"/>
    <w:rsid w:val="00394C25"/>
    <w:rsid w:val="003956AB"/>
    <w:rsid w:val="00396822"/>
    <w:rsid w:val="003A4D75"/>
    <w:rsid w:val="003A5D69"/>
    <w:rsid w:val="003B263C"/>
    <w:rsid w:val="003B2996"/>
    <w:rsid w:val="003B65CB"/>
    <w:rsid w:val="003B7308"/>
    <w:rsid w:val="003C0FC2"/>
    <w:rsid w:val="003C1596"/>
    <w:rsid w:val="003C2EA3"/>
    <w:rsid w:val="003C303D"/>
    <w:rsid w:val="003C36F3"/>
    <w:rsid w:val="003C3935"/>
    <w:rsid w:val="003D078B"/>
    <w:rsid w:val="003D17CE"/>
    <w:rsid w:val="003D1888"/>
    <w:rsid w:val="003D3361"/>
    <w:rsid w:val="003D459B"/>
    <w:rsid w:val="003D78EC"/>
    <w:rsid w:val="003E152C"/>
    <w:rsid w:val="003E36C6"/>
    <w:rsid w:val="003E53F4"/>
    <w:rsid w:val="003E62F6"/>
    <w:rsid w:val="003E6D37"/>
    <w:rsid w:val="003E6D8B"/>
    <w:rsid w:val="003E7393"/>
    <w:rsid w:val="003E73E6"/>
    <w:rsid w:val="003E7F73"/>
    <w:rsid w:val="003F0F5F"/>
    <w:rsid w:val="003F110A"/>
    <w:rsid w:val="003F281C"/>
    <w:rsid w:val="00400646"/>
    <w:rsid w:val="004014B6"/>
    <w:rsid w:val="00403457"/>
    <w:rsid w:val="00407997"/>
    <w:rsid w:val="00410619"/>
    <w:rsid w:val="00410B10"/>
    <w:rsid w:val="00410E99"/>
    <w:rsid w:val="004110C1"/>
    <w:rsid w:val="0041249A"/>
    <w:rsid w:val="00413601"/>
    <w:rsid w:val="00414027"/>
    <w:rsid w:val="0041582A"/>
    <w:rsid w:val="004177F6"/>
    <w:rsid w:val="0041796C"/>
    <w:rsid w:val="004179D8"/>
    <w:rsid w:val="00417A91"/>
    <w:rsid w:val="00420999"/>
    <w:rsid w:val="00421A70"/>
    <w:rsid w:val="00423E0D"/>
    <w:rsid w:val="00424560"/>
    <w:rsid w:val="00425BB6"/>
    <w:rsid w:val="00427A68"/>
    <w:rsid w:val="00427FE0"/>
    <w:rsid w:val="004308AB"/>
    <w:rsid w:val="00431E24"/>
    <w:rsid w:val="00433B54"/>
    <w:rsid w:val="004340A8"/>
    <w:rsid w:val="004376B0"/>
    <w:rsid w:val="004401B2"/>
    <w:rsid w:val="0044041B"/>
    <w:rsid w:val="00443848"/>
    <w:rsid w:val="0044399C"/>
    <w:rsid w:val="00444EA1"/>
    <w:rsid w:val="0044637C"/>
    <w:rsid w:val="00446BFB"/>
    <w:rsid w:val="00446C62"/>
    <w:rsid w:val="00451224"/>
    <w:rsid w:val="00452527"/>
    <w:rsid w:val="0045291F"/>
    <w:rsid w:val="00452A98"/>
    <w:rsid w:val="00453985"/>
    <w:rsid w:val="00455A1F"/>
    <w:rsid w:val="00460DF7"/>
    <w:rsid w:val="004663E0"/>
    <w:rsid w:val="0046701B"/>
    <w:rsid w:val="00467874"/>
    <w:rsid w:val="004711D1"/>
    <w:rsid w:val="004736EF"/>
    <w:rsid w:val="00473AC7"/>
    <w:rsid w:val="0047728C"/>
    <w:rsid w:val="00477AEB"/>
    <w:rsid w:val="00477E14"/>
    <w:rsid w:val="00480AA8"/>
    <w:rsid w:val="00481CCC"/>
    <w:rsid w:val="0048244F"/>
    <w:rsid w:val="004828E9"/>
    <w:rsid w:val="00482FD4"/>
    <w:rsid w:val="0048427B"/>
    <w:rsid w:val="0048454A"/>
    <w:rsid w:val="0048630A"/>
    <w:rsid w:val="00487E15"/>
    <w:rsid w:val="004918A2"/>
    <w:rsid w:val="00491994"/>
    <w:rsid w:val="00491DDA"/>
    <w:rsid w:val="00493E00"/>
    <w:rsid w:val="00495C53"/>
    <w:rsid w:val="00495C61"/>
    <w:rsid w:val="00496362"/>
    <w:rsid w:val="00497F3D"/>
    <w:rsid w:val="004A1272"/>
    <w:rsid w:val="004A29D3"/>
    <w:rsid w:val="004A2FCE"/>
    <w:rsid w:val="004A49C1"/>
    <w:rsid w:val="004A6ED3"/>
    <w:rsid w:val="004A7B4D"/>
    <w:rsid w:val="004B010F"/>
    <w:rsid w:val="004B162A"/>
    <w:rsid w:val="004B24F2"/>
    <w:rsid w:val="004B2708"/>
    <w:rsid w:val="004B7909"/>
    <w:rsid w:val="004C2445"/>
    <w:rsid w:val="004C3C42"/>
    <w:rsid w:val="004C4159"/>
    <w:rsid w:val="004C53C0"/>
    <w:rsid w:val="004D0100"/>
    <w:rsid w:val="004D0855"/>
    <w:rsid w:val="004D12B6"/>
    <w:rsid w:val="004D2B5E"/>
    <w:rsid w:val="004D31FB"/>
    <w:rsid w:val="004D5004"/>
    <w:rsid w:val="004D51ED"/>
    <w:rsid w:val="004D6F0F"/>
    <w:rsid w:val="004E10EE"/>
    <w:rsid w:val="004E1659"/>
    <w:rsid w:val="004E20F8"/>
    <w:rsid w:val="004E23A3"/>
    <w:rsid w:val="004E2ECA"/>
    <w:rsid w:val="004E57E4"/>
    <w:rsid w:val="004E6B19"/>
    <w:rsid w:val="004F1656"/>
    <w:rsid w:val="004F2909"/>
    <w:rsid w:val="004F354C"/>
    <w:rsid w:val="004F35C4"/>
    <w:rsid w:val="004F51B9"/>
    <w:rsid w:val="004F60DD"/>
    <w:rsid w:val="004F78CE"/>
    <w:rsid w:val="004F7AD1"/>
    <w:rsid w:val="004F7C29"/>
    <w:rsid w:val="004F7E92"/>
    <w:rsid w:val="00500EC0"/>
    <w:rsid w:val="005030F8"/>
    <w:rsid w:val="00503952"/>
    <w:rsid w:val="00504A4A"/>
    <w:rsid w:val="00504A59"/>
    <w:rsid w:val="005055F0"/>
    <w:rsid w:val="00505C29"/>
    <w:rsid w:val="00506878"/>
    <w:rsid w:val="00506BD3"/>
    <w:rsid w:val="005117AA"/>
    <w:rsid w:val="005123E9"/>
    <w:rsid w:val="005127BC"/>
    <w:rsid w:val="00512B0F"/>
    <w:rsid w:val="0051594E"/>
    <w:rsid w:val="00515CA1"/>
    <w:rsid w:val="00523C76"/>
    <w:rsid w:val="005258A1"/>
    <w:rsid w:val="0053050E"/>
    <w:rsid w:val="00530FDB"/>
    <w:rsid w:val="00532756"/>
    <w:rsid w:val="005331EF"/>
    <w:rsid w:val="005345BE"/>
    <w:rsid w:val="00534D7D"/>
    <w:rsid w:val="00535389"/>
    <w:rsid w:val="00535BA6"/>
    <w:rsid w:val="005368F5"/>
    <w:rsid w:val="00536D5F"/>
    <w:rsid w:val="00543C04"/>
    <w:rsid w:val="00544FC9"/>
    <w:rsid w:val="00545DF6"/>
    <w:rsid w:val="0054717A"/>
    <w:rsid w:val="005503E3"/>
    <w:rsid w:val="005543EA"/>
    <w:rsid w:val="005566C5"/>
    <w:rsid w:val="00557CF7"/>
    <w:rsid w:val="005610BE"/>
    <w:rsid w:val="005625C8"/>
    <w:rsid w:val="00565103"/>
    <w:rsid w:val="00565D3E"/>
    <w:rsid w:val="00565E70"/>
    <w:rsid w:val="005724B5"/>
    <w:rsid w:val="00573BC7"/>
    <w:rsid w:val="00574662"/>
    <w:rsid w:val="005756C5"/>
    <w:rsid w:val="00576247"/>
    <w:rsid w:val="00577420"/>
    <w:rsid w:val="00580A7F"/>
    <w:rsid w:val="00581716"/>
    <w:rsid w:val="005833FF"/>
    <w:rsid w:val="00583A13"/>
    <w:rsid w:val="0058516D"/>
    <w:rsid w:val="005856F8"/>
    <w:rsid w:val="00585AA5"/>
    <w:rsid w:val="00590629"/>
    <w:rsid w:val="00591844"/>
    <w:rsid w:val="00592AE0"/>
    <w:rsid w:val="00592EDB"/>
    <w:rsid w:val="00592F3C"/>
    <w:rsid w:val="005947C9"/>
    <w:rsid w:val="0059532E"/>
    <w:rsid w:val="005957E1"/>
    <w:rsid w:val="0059628D"/>
    <w:rsid w:val="00596C97"/>
    <w:rsid w:val="005A29C5"/>
    <w:rsid w:val="005A2D8C"/>
    <w:rsid w:val="005A3585"/>
    <w:rsid w:val="005A3AA0"/>
    <w:rsid w:val="005A5158"/>
    <w:rsid w:val="005A5C58"/>
    <w:rsid w:val="005A5F1A"/>
    <w:rsid w:val="005A6C69"/>
    <w:rsid w:val="005A7F74"/>
    <w:rsid w:val="005B0222"/>
    <w:rsid w:val="005B0FF3"/>
    <w:rsid w:val="005B6BA9"/>
    <w:rsid w:val="005B72B2"/>
    <w:rsid w:val="005B7A02"/>
    <w:rsid w:val="005C0023"/>
    <w:rsid w:val="005C131F"/>
    <w:rsid w:val="005C2DB8"/>
    <w:rsid w:val="005C3050"/>
    <w:rsid w:val="005C5FF9"/>
    <w:rsid w:val="005D0134"/>
    <w:rsid w:val="005D17B4"/>
    <w:rsid w:val="005D2161"/>
    <w:rsid w:val="005D5B9A"/>
    <w:rsid w:val="005D5FA1"/>
    <w:rsid w:val="005E3FBE"/>
    <w:rsid w:val="005E4526"/>
    <w:rsid w:val="005E4F12"/>
    <w:rsid w:val="005E5674"/>
    <w:rsid w:val="005E5AA0"/>
    <w:rsid w:val="005E7B4C"/>
    <w:rsid w:val="005F1076"/>
    <w:rsid w:val="005F17AA"/>
    <w:rsid w:val="005F2C9B"/>
    <w:rsid w:val="005F5191"/>
    <w:rsid w:val="005F5932"/>
    <w:rsid w:val="005F66CF"/>
    <w:rsid w:val="006001BC"/>
    <w:rsid w:val="006028A8"/>
    <w:rsid w:val="0060379F"/>
    <w:rsid w:val="0060436A"/>
    <w:rsid w:val="006045BB"/>
    <w:rsid w:val="0060479B"/>
    <w:rsid w:val="00604DC2"/>
    <w:rsid w:val="0061111C"/>
    <w:rsid w:val="00611A54"/>
    <w:rsid w:val="00616F8A"/>
    <w:rsid w:val="00617019"/>
    <w:rsid w:val="0061701E"/>
    <w:rsid w:val="0061723D"/>
    <w:rsid w:val="00620D4C"/>
    <w:rsid w:val="006225E2"/>
    <w:rsid w:val="00624708"/>
    <w:rsid w:val="0062482A"/>
    <w:rsid w:val="00624DFB"/>
    <w:rsid w:val="00626F7A"/>
    <w:rsid w:val="00630F7D"/>
    <w:rsid w:val="00634D59"/>
    <w:rsid w:val="00635717"/>
    <w:rsid w:val="00635BF3"/>
    <w:rsid w:val="00641A8A"/>
    <w:rsid w:val="006435CD"/>
    <w:rsid w:val="006456F2"/>
    <w:rsid w:val="006458A6"/>
    <w:rsid w:val="00647535"/>
    <w:rsid w:val="00647CD0"/>
    <w:rsid w:val="00650417"/>
    <w:rsid w:val="00655D4C"/>
    <w:rsid w:val="00655E68"/>
    <w:rsid w:val="00655EDD"/>
    <w:rsid w:val="0066146A"/>
    <w:rsid w:val="00664374"/>
    <w:rsid w:val="006672EE"/>
    <w:rsid w:val="00667C25"/>
    <w:rsid w:val="00671448"/>
    <w:rsid w:val="00674625"/>
    <w:rsid w:val="00674871"/>
    <w:rsid w:val="0067487D"/>
    <w:rsid w:val="006800B4"/>
    <w:rsid w:val="006813A0"/>
    <w:rsid w:val="00682FAC"/>
    <w:rsid w:val="00683D7B"/>
    <w:rsid w:val="00686630"/>
    <w:rsid w:val="00686BB9"/>
    <w:rsid w:val="0069112D"/>
    <w:rsid w:val="00691ED8"/>
    <w:rsid w:val="0069302D"/>
    <w:rsid w:val="006933F6"/>
    <w:rsid w:val="00697437"/>
    <w:rsid w:val="006A0405"/>
    <w:rsid w:val="006A1B10"/>
    <w:rsid w:val="006A225B"/>
    <w:rsid w:val="006A2575"/>
    <w:rsid w:val="006A28FC"/>
    <w:rsid w:val="006A49BA"/>
    <w:rsid w:val="006A4D80"/>
    <w:rsid w:val="006A4DEC"/>
    <w:rsid w:val="006A654A"/>
    <w:rsid w:val="006A679A"/>
    <w:rsid w:val="006A6B8E"/>
    <w:rsid w:val="006A6CD1"/>
    <w:rsid w:val="006B0866"/>
    <w:rsid w:val="006B0A5A"/>
    <w:rsid w:val="006B1CE4"/>
    <w:rsid w:val="006B3388"/>
    <w:rsid w:val="006B433A"/>
    <w:rsid w:val="006B58F4"/>
    <w:rsid w:val="006B67C0"/>
    <w:rsid w:val="006B7071"/>
    <w:rsid w:val="006B7250"/>
    <w:rsid w:val="006C0BE2"/>
    <w:rsid w:val="006C185E"/>
    <w:rsid w:val="006C1FBF"/>
    <w:rsid w:val="006C23E6"/>
    <w:rsid w:val="006C3190"/>
    <w:rsid w:val="006C33C2"/>
    <w:rsid w:val="006C480C"/>
    <w:rsid w:val="006C746D"/>
    <w:rsid w:val="006C76C9"/>
    <w:rsid w:val="006D0CB3"/>
    <w:rsid w:val="006D1372"/>
    <w:rsid w:val="006D3D1C"/>
    <w:rsid w:val="006D480A"/>
    <w:rsid w:val="006D5232"/>
    <w:rsid w:val="006D6827"/>
    <w:rsid w:val="006E025C"/>
    <w:rsid w:val="006E3A83"/>
    <w:rsid w:val="006E4C4B"/>
    <w:rsid w:val="006E7B23"/>
    <w:rsid w:val="006F007F"/>
    <w:rsid w:val="006F0AA4"/>
    <w:rsid w:val="006F6B7A"/>
    <w:rsid w:val="007006EF"/>
    <w:rsid w:val="00700FFE"/>
    <w:rsid w:val="007016E8"/>
    <w:rsid w:val="00701855"/>
    <w:rsid w:val="0070240D"/>
    <w:rsid w:val="00703480"/>
    <w:rsid w:val="00704ABD"/>
    <w:rsid w:val="00705A95"/>
    <w:rsid w:val="00705BDD"/>
    <w:rsid w:val="0070690A"/>
    <w:rsid w:val="0071033C"/>
    <w:rsid w:val="00710EB0"/>
    <w:rsid w:val="00710F77"/>
    <w:rsid w:val="00713805"/>
    <w:rsid w:val="0071386D"/>
    <w:rsid w:val="007149A0"/>
    <w:rsid w:val="00715CAB"/>
    <w:rsid w:val="00716322"/>
    <w:rsid w:val="007167AD"/>
    <w:rsid w:val="00716B70"/>
    <w:rsid w:val="0071755C"/>
    <w:rsid w:val="00717DB4"/>
    <w:rsid w:val="00720CC8"/>
    <w:rsid w:val="00721345"/>
    <w:rsid w:val="00731546"/>
    <w:rsid w:val="007323A5"/>
    <w:rsid w:val="007324D0"/>
    <w:rsid w:val="00732839"/>
    <w:rsid w:val="00735047"/>
    <w:rsid w:val="00735221"/>
    <w:rsid w:val="00736A17"/>
    <w:rsid w:val="0073776C"/>
    <w:rsid w:val="00741DEB"/>
    <w:rsid w:val="0074227A"/>
    <w:rsid w:val="007425A6"/>
    <w:rsid w:val="00743F0F"/>
    <w:rsid w:val="00744299"/>
    <w:rsid w:val="00745EFC"/>
    <w:rsid w:val="00747D54"/>
    <w:rsid w:val="00751DAC"/>
    <w:rsid w:val="00752FEF"/>
    <w:rsid w:val="00755C59"/>
    <w:rsid w:val="007572C0"/>
    <w:rsid w:val="00757308"/>
    <w:rsid w:val="00761ACC"/>
    <w:rsid w:val="00766CC7"/>
    <w:rsid w:val="00767E40"/>
    <w:rsid w:val="00773F04"/>
    <w:rsid w:val="00775821"/>
    <w:rsid w:val="00776165"/>
    <w:rsid w:val="00776722"/>
    <w:rsid w:val="00776D8A"/>
    <w:rsid w:val="00781A68"/>
    <w:rsid w:val="0078245F"/>
    <w:rsid w:val="007830DC"/>
    <w:rsid w:val="00784225"/>
    <w:rsid w:val="007857E6"/>
    <w:rsid w:val="007864E5"/>
    <w:rsid w:val="00791A2E"/>
    <w:rsid w:val="00793557"/>
    <w:rsid w:val="00793944"/>
    <w:rsid w:val="00794F90"/>
    <w:rsid w:val="007A2D8F"/>
    <w:rsid w:val="007A5C6A"/>
    <w:rsid w:val="007A7ACB"/>
    <w:rsid w:val="007B0A9D"/>
    <w:rsid w:val="007B20DD"/>
    <w:rsid w:val="007B343B"/>
    <w:rsid w:val="007C03CA"/>
    <w:rsid w:val="007C1FC9"/>
    <w:rsid w:val="007C4CD0"/>
    <w:rsid w:val="007C5077"/>
    <w:rsid w:val="007C7F89"/>
    <w:rsid w:val="007D398A"/>
    <w:rsid w:val="007D4361"/>
    <w:rsid w:val="007D441B"/>
    <w:rsid w:val="007D44D9"/>
    <w:rsid w:val="007D5434"/>
    <w:rsid w:val="007E0517"/>
    <w:rsid w:val="007E062E"/>
    <w:rsid w:val="007E1F7F"/>
    <w:rsid w:val="007E3CFD"/>
    <w:rsid w:val="007F1EEE"/>
    <w:rsid w:val="007F2691"/>
    <w:rsid w:val="007F3943"/>
    <w:rsid w:val="007F40E9"/>
    <w:rsid w:val="007F437C"/>
    <w:rsid w:val="007F43CC"/>
    <w:rsid w:val="007F5478"/>
    <w:rsid w:val="008004DB"/>
    <w:rsid w:val="008015B1"/>
    <w:rsid w:val="00801E6D"/>
    <w:rsid w:val="0080276D"/>
    <w:rsid w:val="00802CCE"/>
    <w:rsid w:val="00804AEA"/>
    <w:rsid w:val="00804F17"/>
    <w:rsid w:val="008139A5"/>
    <w:rsid w:val="00815CCD"/>
    <w:rsid w:val="00822F71"/>
    <w:rsid w:val="00825171"/>
    <w:rsid w:val="0082644A"/>
    <w:rsid w:val="00830B55"/>
    <w:rsid w:val="0083109B"/>
    <w:rsid w:val="008324EF"/>
    <w:rsid w:val="008325B4"/>
    <w:rsid w:val="00832644"/>
    <w:rsid w:val="00834230"/>
    <w:rsid w:val="008347E7"/>
    <w:rsid w:val="008365CF"/>
    <w:rsid w:val="00836C14"/>
    <w:rsid w:val="00836CB1"/>
    <w:rsid w:val="00837F55"/>
    <w:rsid w:val="00840D52"/>
    <w:rsid w:val="00841DEA"/>
    <w:rsid w:val="008430DD"/>
    <w:rsid w:val="008435B0"/>
    <w:rsid w:val="00843F2B"/>
    <w:rsid w:val="00844040"/>
    <w:rsid w:val="00845159"/>
    <w:rsid w:val="00851712"/>
    <w:rsid w:val="00851DE7"/>
    <w:rsid w:val="00853067"/>
    <w:rsid w:val="008534FA"/>
    <w:rsid w:val="00856961"/>
    <w:rsid w:val="0086003B"/>
    <w:rsid w:val="0086177F"/>
    <w:rsid w:val="00861F17"/>
    <w:rsid w:val="00862E90"/>
    <w:rsid w:val="0086413B"/>
    <w:rsid w:val="00864E90"/>
    <w:rsid w:val="00865334"/>
    <w:rsid w:val="00865958"/>
    <w:rsid w:val="00865C54"/>
    <w:rsid w:val="008713BE"/>
    <w:rsid w:val="00871F11"/>
    <w:rsid w:val="00875424"/>
    <w:rsid w:val="00876690"/>
    <w:rsid w:val="00876856"/>
    <w:rsid w:val="008768BD"/>
    <w:rsid w:val="00876EBE"/>
    <w:rsid w:val="00877341"/>
    <w:rsid w:val="008810C6"/>
    <w:rsid w:val="00882C83"/>
    <w:rsid w:val="00884DE1"/>
    <w:rsid w:val="00885261"/>
    <w:rsid w:val="00886020"/>
    <w:rsid w:val="00887C41"/>
    <w:rsid w:val="008902D6"/>
    <w:rsid w:val="00890916"/>
    <w:rsid w:val="0089127A"/>
    <w:rsid w:val="00891991"/>
    <w:rsid w:val="00892CB3"/>
    <w:rsid w:val="008949F1"/>
    <w:rsid w:val="0089606F"/>
    <w:rsid w:val="008A2D6C"/>
    <w:rsid w:val="008A30A1"/>
    <w:rsid w:val="008A45A4"/>
    <w:rsid w:val="008B0ACE"/>
    <w:rsid w:val="008B3909"/>
    <w:rsid w:val="008B41B5"/>
    <w:rsid w:val="008B4EE0"/>
    <w:rsid w:val="008C04B1"/>
    <w:rsid w:val="008C2652"/>
    <w:rsid w:val="008C43C4"/>
    <w:rsid w:val="008C49DB"/>
    <w:rsid w:val="008C54F7"/>
    <w:rsid w:val="008C7AD8"/>
    <w:rsid w:val="008D1143"/>
    <w:rsid w:val="008D36C4"/>
    <w:rsid w:val="008D46DF"/>
    <w:rsid w:val="008D47D3"/>
    <w:rsid w:val="008D490D"/>
    <w:rsid w:val="008D4AD8"/>
    <w:rsid w:val="008D5E67"/>
    <w:rsid w:val="008D7110"/>
    <w:rsid w:val="008D7EAE"/>
    <w:rsid w:val="008E2FE5"/>
    <w:rsid w:val="008E375C"/>
    <w:rsid w:val="008E61F1"/>
    <w:rsid w:val="008E7488"/>
    <w:rsid w:val="008F0A4F"/>
    <w:rsid w:val="008F4BA8"/>
    <w:rsid w:val="008F4DB5"/>
    <w:rsid w:val="008F54E5"/>
    <w:rsid w:val="008F73EE"/>
    <w:rsid w:val="009016E5"/>
    <w:rsid w:val="009023D2"/>
    <w:rsid w:val="00902C05"/>
    <w:rsid w:val="00903487"/>
    <w:rsid w:val="009067E5"/>
    <w:rsid w:val="00906D48"/>
    <w:rsid w:val="00910E82"/>
    <w:rsid w:val="00911BBD"/>
    <w:rsid w:val="00912519"/>
    <w:rsid w:val="009156B8"/>
    <w:rsid w:val="00922F6E"/>
    <w:rsid w:val="00923427"/>
    <w:rsid w:val="009241E4"/>
    <w:rsid w:val="00925190"/>
    <w:rsid w:val="00925455"/>
    <w:rsid w:val="0092751D"/>
    <w:rsid w:val="00930190"/>
    <w:rsid w:val="00932FC7"/>
    <w:rsid w:val="00933759"/>
    <w:rsid w:val="00933E0A"/>
    <w:rsid w:val="00934B34"/>
    <w:rsid w:val="00936451"/>
    <w:rsid w:val="009367C1"/>
    <w:rsid w:val="00937F5D"/>
    <w:rsid w:val="00940554"/>
    <w:rsid w:val="00941D7B"/>
    <w:rsid w:val="00944536"/>
    <w:rsid w:val="00946EEB"/>
    <w:rsid w:val="0095221C"/>
    <w:rsid w:val="009563FD"/>
    <w:rsid w:val="00957B25"/>
    <w:rsid w:val="00960039"/>
    <w:rsid w:val="00960DF3"/>
    <w:rsid w:val="0096278F"/>
    <w:rsid w:val="0096326D"/>
    <w:rsid w:val="00964183"/>
    <w:rsid w:val="00965850"/>
    <w:rsid w:val="00966400"/>
    <w:rsid w:val="00966D1A"/>
    <w:rsid w:val="00970701"/>
    <w:rsid w:val="0097094F"/>
    <w:rsid w:val="0097107F"/>
    <w:rsid w:val="00974177"/>
    <w:rsid w:val="0097541B"/>
    <w:rsid w:val="00980F08"/>
    <w:rsid w:val="00981EE1"/>
    <w:rsid w:val="00981FF2"/>
    <w:rsid w:val="00982947"/>
    <w:rsid w:val="009864DA"/>
    <w:rsid w:val="00986502"/>
    <w:rsid w:val="00987727"/>
    <w:rsid w:val="0099294D"/>
    <w:rsid w:val="00996F35"/>
    <w:rsid w:val="0099769F"/>
    <w:rsid w:val="009A1550"/>
    <w:rsid w:val="009A1941"/>
    <w:rsid w:val="009A23AD"/>
    <w:rsid w:val="009A3F74"/>
    <w:rsid w:val="009B0209"/>
    <w:rsid w:val="009B062C"/>
    <w:rsid w:val="009B0D15"/>
    <w:rsid w:val="009B1308"/>
    <w:rsid w:val="009B2909"/>
    <w:rsid w:val="009B2D8F"/>
    <w:rsid w:val="009B664A"/>
    <w:rsid w:val="009B76B1"/>
    <w:rsid w:val="009C09D0"/>
    <w:rsid w:val="009C0C5C"/>
    <w:rsid w:val="009C36D6"/>
    <w:rsid w:val="009C4C03"/>
    <w:rsid w:val="009D0740"/>
    <w:rsid w:val="009D0A82"/>
    <w:rsid w:val="009D0E54"/>
    <w:rsid w:val="009D0EBF"/>
    <w:rsid w:val="009D26F3"/>
    <w:rsid w:val="009D390E"/>
    <w:rsid w:val="009D5FDA"/>
    <w:rsid w:val="009E142C"/>
    <w:rsid w:val="009E26D5"/>
    <w:rsid w:val="009E3397"/>
    <w:rsid w:val="009E437B"/>
    <w:rsid w:val="009E4986"/>
    <w:rsid w:val="009E57B4"/>
    <w:rsid w:val="009E5C93"/>
    <w:rsid w:val="009E73CA"/>
    <w:rsid w:val="009E752E"/>
    <w:rsid w:val="009F0E9B"/>
    <w:rsid w:val="009F1F31"/>
    <w:rsid w:val="009F2916"/>
    <w:rsid w:val="009F2A40"/>
    <w:rsid w:val="009F3B9E"/>
    <w:rsid w:val="009F40CD"/>
    <w:rsid w:val="009F68EF"/>
    <w:rsid w:val="009F6AC0"/>
    <w:rsid w:val="00A0026F"/>
    <w:rsid w:val="00A007AE"/>
    <w:rsid w:val="00A01406"/>
    <w:rsid w:val="00A0419F"/>
    <w:rsid w:val="00A0427F"/>
    <w:rsid w:val="00A04D56"/>
    <w:rsid w:val="00A05D70"/>
    <w:rsid w:val="00A12799"/>
    <w:rsid w:val="00A13914"/>
    <w:rsid w:val="00A16A5A"/>
    <w:rsid w:val="00A20F48"/>
    <w:rsid w:val="00A2134B"/>
    <w:rsid w:val="00A2227A"/>
    <w:rsid w:val="00A2254B"/>
    <w:rsid w:val="00A242CE"/>
    <w:rsid w:val="00A24654"/>
    <w:rsid w:val="00A24728"/>
    <w:rsid w:val="00A255D1"/>
    <w:rsid w:val="00A25A65"/>
    <w:rsid w:val="00A27F73"/>
    <w:rsid w:val="00A311DE"/>
    <w:rsid w:val="00A3308A"/>
    <w:rsid w:val="00A34A21"/>
    <w:rsid w:val="00A35602"/>
    <w:rsid w:val="00A37C79"/>
    <w:rsid w:val="00A410FC"/>
    <w:rsid w:val="00A41BA8"/>
    <w:rsid w:val="00A46553"/>
    <w:rsid w:val="00A47A3C"/>
    <w:rsid w:val="00A5246F"/>
    <w:rsid w:val="00A5353F"/>
    <w:rsid w:val="00A55FEB"/>
    <w:rsid w:val="00A5625B"/>
    <w:rsid w:val="00A56C0F"/>
    <w:rsid w:val="00A56DCE"/>
    <w:rsid w:val="00A57BFB"/>
    <w:rsid w:val="00A6298C"/>
    <w:rsid w:val="00A6651F"/>
    <w:rsid w:val="00A6769A"/>
    <w:rsid w:val="00A6781E"/>
    <w:rsid w:val="00A7190E"/>
    <w:rsid w:val="00A723AA"/>
    <w:rsid w:val="00A73DC2"/>
    <w:rsid w:val="00A7691E"/>
    <w:rsid w:val="00A76EA1"/>
    <w:rsid w:val="00A830AD"/>
    <w:rsid w:val="00A833DD"/>
    <w:rsid w:val="00A8358F"/>
    <w:rsid w:val="00A83BD7"/>
    <w:rsid w:val="00A866BB"/>
    <w:rsid w:val="00A90746"/>
    <w:rsid w:val="00A94B56"/>
    <w:rsid w:val="00AA0532"/>
    <w:rsid w:val="00AA07BC"/>
    <w:rsid w:val="00AA1B3A"/>
    <w:rsid w:val="00AA3F38"/>
    <w:rsid w:val="00AA4424"/>
    <w:rsid w:val="00AA61BA"/>
    <w:rsid w:val="00AA71C8"/>
    <w:rsid w:val="00AA7597"/>
    <w:rsid w:val="00AB20A9"/>
    <w:rsid w:val="00AB36E6"/>
    <w:rsid w:val="00AB3EA4"/>
    <w:rsid w:val="00AB492D"/>
    <w:rsid w:val="00AB58DA"/>
    <w:rsid w:val="00AB770B"/>
    <w:rsid w:val="00AC1E37"/>
    <w:rsid w:val="00AC2375"/>
    <w:rsid w:val="00AC36B2"/>
    <w:rsid w:val="00AC3A07"/>
    <w:rsid w:val="00AC4969"/>
    <w:rsid w:val="00AC4D87"/>
    <w:rsid w:val="00AC5CA0"/>
    <w:rsid w:val="00AC7234"/>
    <w:rsid w:val="00AD00B1"/>
    <w:rsid w:val="00AD0EB9"/>
    <w:rsid w:val="00AD2638"/>
    <w:rsid w:val="00AD3111"/>
    <w:rsid w:val="00AD397E"/>
    <w:rsid w:val="00AD52D9"/>
    <w:rsid w:val="00AD547F"/>
    <w:rsid w:val="00AD564D"/>
    <w:rsid w:val="00AD5A7D"/>
    <w:rsid w:val="00AD63D4"/>
    <w:rsid w:val="00AD66E6"/>
    <w:rsid w:val="00AD66FA"/>
    <w:rsid w:val="00AD68E2"/>
    <w:rsid w:val="00AD7D9A"/>
    <w:rsid w:val="00AE176F"/>
    <w:rsid w:val="00AE1B54"/>
    <w:rsid w:val="00AE37CF"/>
    <w:rsid w:val="00AE3C01"/>
    <w:rsid w:val="00AE5062"/>
    <w:rsid w:val="00AE67CF"/>
    <w:rsid w:val="00AE72CA"/>
    <w:rsid w:val="00AF0133"/>
    <w:rsid w:val="00AF2C0E"/>
    <w:rsid w:val="00AF3E43"/>
    <w:rsid w:val="00AF4E2B"/>
    <w:rsid w:val="00B0142D"/>
    <w:rsid w:val="00B01C59"/>
    <w:rsid w:val="00B033B8"/>
    <w:rsid w:val="00B062BF"/>
    <w:rsid w:val="00B0657F"/>
    <w:rsid w:val="00B07E5C"/>
    <w:rsid w:val="00B115EF"/>
    <w:rsid w:val="00B12C0B"/>
    <w:rsid w:val="00B136F9"/>
    <w:rsid w:val="00B14142"/>
    <w:rsid w:val="00B14CEE"/>
    <w:rsid w:val="00B153C6"/>
    <w:rsid w:val="00B1793A"/>
    <w:rsid w:val="00B17B30"/>
    <w:rsid w:val="00B21471"/>
    <w:rsid w:val="00B231C3"/>
    <w:rsid w:val="00B23A94"/>
    <w:rsid w:val="00B23CDB"/>
    <w:rsid w:val="00B26E6C"/>
    <w:rsid w:val="00B27C58"/>
    <w:rsid w:val="00B31082"/>
    <w:rsid w:val="00B33B77"/>
    <w:rsid w:val="00B33D27"/>
    <w:rsid w:val="00B34634"/>
    <w:rsid w:val="00B3497C"/>
    <w:rsid w:val="00B36B59"/>
    <w:rsid w:val="00B371FD"/>
    <w:rsid w:val="00B37F93"/>
    <w:rsid w:val="00B40118"/>
    <w:rsid w:val="00B417A0"/>
    <w:rsid w:val="00B424EC"/>
    <w:rsid w:val="00B438FE"/>
    <w:rsid w:val="00B43919"/>
    <w:rsid w:val="00B450DC"/>
    <w:rsid w:val="00B47251"/>
    <w:rsid w:val="00B4788E"/>
    <w:rsid w:val="00B47957"/>
    <w:rsid w:val="00B50FC5"/>
    <w:rsid w:val="00B50FDE"/>
    <w:rsid w:val="00B535D1"/>
    <w:rsid w:val="00B54686"/>
    <w:rsid w:val="00B54B1F"/>
    <w:rsid w:val="00B54E58"/>
    <w:rsid w:val="00B60513"/>
    <w:rsid w:val="00B60993"/>
    <w:rsid w:val="00B60BCC"/>
    <w:rsid w:val="00B611EA"/>
    <w:rsid w:val="00B6197A"/>
    <w:rsid w:val="00B63F9A"/>
    <w:rsid w:val="00B64405"/>
    <w:rsid w:val="00B6771A"/>
    <w:rsid w:val="00B700B8"/>
    <w:rsid w:val="00B73287"/>
    <w:rsid w:val="00B74B5D"/>
    <w:rsid w:val="00B758B4"/>
    <w:rsid w:val="00B7745F"/>
    <w:rsid w:val="00B8186B"/>
    <w:rsid w:val="00B82B7E"/>
    <w:rsid w:val="00B84A69"/>
    <w:rsid w:val="00B84BFC"/>
    <w:rsid w:val="00B85FFE"/>
    <w:rsid w:val="00B86A1A"/>
    <w:rsid w:val="00B86FE4"/>
    <w:rsid w:val="00B91E1F"/>
    <w:rsid w:val="00B92EEA"/>
    <w:rsid w:val="00B9365C"/>
    <w:rsid w:val="00B93A86"/>
    <w:rsid w:val="00B94C5D"/>
    <w:rsid w:val="00B95CEB"/>
    <w:rsid w:val="00B97AE5"/>
    <w:rsid w:val="00BA03ED"/>
    <w:rsid w:val="00BA0AE0"/>
    <w:rsid w:val="00BA1D5E"/>
    <w:rsid w:val="00BA303B"/>
    <w:rsid w:val="00BA3B1F"/>
    <w:rsid w:val="00BA4EE1"/>
    <w:rsid w:val="00BA5283"/>
    <w:rsid w:val="00BA6C82"/>
    <w:rsid w:val="00BA7194"/>
    <w:rsid w:val="00BA73C3"/>
    <w:rsid w:val="00BB078B"/>
    <w:rsid w:val="00BB2F02"/>
    <w:rsid w:val="00BB3128"/>
    <w:rsid w:val="00BB3E05"/>
    <w:rsid w:val="00BB460C"/>
    <w:rsid w:val="00BB5E64"/>
    <w:rsid w:val="00BB6DF5"/>
    <w:rsid w:val="00BB7593"/>
    <w:rsid w:val="00BC2FC2"/>
    <w:rsid w:val="00BC39C3"/>
    <w:rsid w:val="00BC4130"/>
    <w:rsid w:val="00BC4C65"/>
    <w:rsid w:val="00BC7305"/>
    <w:rsid w:val="00BD02DC"/>
    <w:rsid w:val="00BD1F9E"/>
    <w:rsid w:val="00BD2650"/>
    <w:rsid w:val="00BD47AB"/>
    <w:rsid w:val="00BD6641"/>
    <w:rsid w:val="00BE29C8"/>
    <w:rsid w:val="00BE2CAF"/>
    <w:rsid w:val="00BE2FE8"/>
    <w:rsid w:val="00BE497A"/>
    <w:rsid w:val="00BE53C1"/>
    <w:rsid w:val="00BE585F"/>
    <w:rsid w:val="00BE5C1C"/>
    <w:rsid w:val="00BE6171"/>
    <w:rsid w:val="00BF0B40"/>
    <w:rsid w:val="00BF29D2"/>
    <w:rsid w:val="00BF5136"/>
    <w:rsid w:val="00C006BB"/>
    <w:rsid w:val="00C01794"/>
    <w:rsid w:val="00C01EDC"/>
    <w:rsid w:val="00C024FF"/>
    <w:rsid w:val="00C04568"/>
    <w:rsid w:val="00C04BFA"/>
    <w:rsid w:val="00C0562E"/>
    <w:rsid w:val="00C112F4"/>
    <w:rsid w:val="00C150DF"/>
    <w:rsid w:val="00C163A8"/>
    <w:rsid w:val="00C165D7"/>
    <w:rsid w:val="00C16BC4"/>
    <w:rsid w:val="00C17EC0"/>
    <w:rsid w:val="00C2034D"/>
    <w:rsid w:val="00C2636D"/>
    <w:rsid w:val="00C268B2"/>
    <w:rsid w:val="00C27423"/>
    <w:rsid w:val="00C27917"/>
    <w:rsid w:val="00C31320"/>
    <w:rsid w:val="00C3180F"/>
    <w:rsid w:val="00C32683"/>
    <w:rsid w:val="00C333B0"/>
    <w:rsid w:val="00C33A9A"/>
    <w:rsid w:val="00C33FF3"/>
    <w:rsid w:val="00C3567B"/>
    <w:rsid w:val="00C37837"/>
    <w:rsid w:val="00C40790"/>
    <w:rsid w:val="00C40BC8"/>
    <w:rsid w:val="00C46981"/>
    <w:rsid w:val="00C476F4"/>
    <w:rsid w:val="00C53257"/>
    <w:rsid w:val="00C563C9"/>
    <w:rsid w:val="00C604D0"/>
    <w:rsid w:val="00C61279"/>
    <w:rsid w:val="00C623B0"/>
    <w:rsid w:val="00C73E1C"/>
    <w:rsid w:val="00C76585"/>
    <w:rsid w:val="00C76B25"/>
    <w:rsid w:val="00C76B7E"/>
    <w:rsid w:val="00C76D3C"/>
    <w:rsid w:val="00C77679"/>
    <w:rsid w:val="00C77B48"/>
    <w:rsid w:val="00C81184"/>
    <w:rsid w:val="00C813DA"/>
    <w:rsid w:val="00C81409"/>
    <w:rsid w:val="00C819E3"/>
    <w:rsid w:val="00C8397B"/>
    <w:rsid w:val="00C83EE2"/>
    <w:rsid w:val="00C910C5"/>
    <w:rsid w:val="00C92EFB"/>
    <w:rsid w:val="00C9308C"/>
    <w:rsid w:val="00C93FDC"/>
    <w:rsid w:val="00C94A5F"/>
    <w:rsid w:val="00C959BF"/>
    <w:rsid w:val="00C976E5"/>
    <w:rsid w:val="00CA0E0E"/>
    <w:rsid w:val="00CA1D15"/>
    <w:rsid w:val="00CA6224"/>
    <w:rsid w:val="00CA7019"/>
    <w:rsid w:val="00CB0D0A"/>
    <w:rsid w:val="00CB27DB"/>
    <w:rsid w:val="00CB2C39"/>
    <w:rsid w:val="00CB4299"/>
    <w:rsid w:val="00CB4EE0"/>
    <w:rsid w:val="00CB56C0"/>
    <w:rsid w:val="00CB77D0"/>
    <w:rsid w:val="00CC0786"/>
    <w:rsid w:val="00CC327E"/>
    <w:rsid w:val="00CC3C3B"/>
    <w:rsid w:val="00CC46D3"/>
    <w:rsid w:val="00CC5A41"/>
    <w:rsid w:val="00CC79DD"/>
    <w:rsid w:val="00CD1B63"/>
    <w:rsid w:val="00CD25FB"/>
    <w:rsid w:val="00CD33F0"/>
    <w:rsid w:val="00CD53A9"/>
    <w:rsid w:val="00CD56CD"/>
    <w:rsid w:val="00CD6D46"/>
    <w:rsid w:val="00CE10C5"/>
    <w:rsid w:val="00CE1A74"/>
    <w:rsid w:val="00CE2A04"/>
    <w:rsid w:val="00CE4A29"/>
    <w:rsid w:val="00CE4ACF"/>
    <w:rsid w:val="00CE58C2"/>
    <w:rsid w:val="00CE780A"/>
    <w:rsid w:val="00CF0401"/>
    <w:rsid w:val="00CF1ED4"/>
    <w:rsid w:val="00CF20C3"/>
    <w:rsid w:val="00CF56F1"/>
    <w:rsid w:val="00CF6120"/>
    <w:rsid w:val="00CF61CB"/>
    <w:rsid w:val="00CF6DBB"/>
    <w:rsid w:val="00D008FD"/>
    <w:rsid w:val="00D018E6"/>
    <w:rsid w:val="00D02ED0"/>
    <w:rsid w:val="00D0415E"/>
    <w:rsid w:val="00D04480"/>
    <w:rsid w:val="00D059B8"/>
    <w:rsid w:val="00D05EDA"/>
    <w:rsid w:val="00D07571"/>
    <w:rsid w:val="00D07EA3"/>
    <w:rsid w:val="00D1186E"/>
    <w:rsid w:val="00D12451"/>
    <w:rsid w:val="00D135FE"/>
    <w:rsid w:val="00D14477"/>
    <w:rsid w:val="00D15ADB"/>
    <w:rsid w:val="00D162A3"/>
    <w:rsid w:val="00D169DC"/>
    <w:rsid w:val="00D17206"/>
    <w:rsid w:val="00D20D99"/>
    <w:rsid w:val="00D2144C"/>
    <w:rsid w:val="00D25140"/>
    <w:rsid w:val="00D27644"/>
    <w:rsid w:val="00D30531"/>
    <w:rsid w:val="00D3182C"/>
    <w:rsid w:val="00D3497C"/>
    <w:rsid w:val="00D37315"/>
    <w:rsid w:val="00D37805"/>
    <w:rsid w:val="00D41C23"/>
    <w:rsid w:val="00D42DFC"/>
    <w:rsid w:val="00D42F76"/>
    <w:rsid w:val="00D440FC"/>
    <w:rsid w:val="00D4444A"/>
    <w:rsid w:val="00D4510C"/>
    <w:rsid w:val="00D5003D"/>
    <w:rsid w:val="00D512C9"/>
    <w:rsid w:val="00D51554"/>
    <w:rsid w:val="00D53E0C"/>
    <w:rsid w:val="00D61CD5"/>
    <w:rsid w:val="00D6370B"/>
    <w:rsid w:val="00D64454"/>
    <w:rsid w:val="00D65547"/>
    <w:rsid w:val="00D666E0"/>
    <w:rsid w:val="00D710D7"/>
    <w:rsid w:val="00D73218"/>
    <w:rsid w:val="00D742BE"/>
    <w:rsid w:val="00D749E1"/>
    <w:rsid w:val="00D76BCD"/>
    <w:rsid w:val="00D777A3"/>
    <w:rsid w:val="00D77D78"/>
    <w:rsid w:val="00D831C8"/>
    <w:rsid w:val="00D83505"/>
    <w:rsid w:val="00D841D2"/>
    <w:rsid w:val="00D84B03"/>
    <w:rsid w:val="00D868BD"/>
    <w:rsid w:val="00D87BB6"/>
    <w:rsid w:val="00D903C2"/>
    <w:rsid w:val="00D92A9A"/>
    <w:rsid w:val="00D93556"/>
    <w:rsid w:val="00D9366D"/>
    <w:rsid w:val="00D95176"/>
    <w:rsid w:val="00D9710B"/>
    <w:rsid w:val="00D97AA5"/>
    <w:rsid w:val="00DA0226"/>
    <w:rsid w:val="00DA0606"/>
    <w:rsid w:val="00DA0C65"/>
    <w:rsid w:val="00DA24DE"/>
    <w:rsid w:val="00DA4DE5"/>
    <w:rsid w:val="00DA5836"/>
    <w:rsid w:val="00DA5D6F"/>
    <w:rsid w:val="00DA609A"/>
    <w:rsid w:val="00DA61C1"/>
    <w:rsid w:val="00DB21A8"/>
    <w:rsid w:val="00DB25F8"/>
    <w:rsid w:val="00DB26B8"/>
    <w:rsid w:val="00DB2F13"/>
    <w:rsid w:val="00DB34B9"/>
    <w:rsid w:val="00DB4CDD"/>
    <w:rsid w:val="00DB5EDB"/>
    <w:rsid w:val="00DB7E63"/>
    <w:rsid w:val="00DC048E"/>
    <w:rsid w:val="00DC0C0E"/>
    <w:rsid w:val="00DC1345"/>
    <w:rsid w:val="00DC1BC4"/>
    <w:rsid w:val="00DC291F"/>
    <w:rsid w:val="00DC2DCE"/>
    <w:rsid w:val="00DC452F"/>
    <w:rsid w:val="00DC481A"/>
    <w:rsid w:val="00DC483B"/>
    <w:rsid w:val="00DC4CD7"/>
    <w:rsid w:val="00DC5779"/>
    <w:rsid w:val="00DC5E55"/>
    <w:rsid w:val="00DC5FAB"/>
    <w:rsid w:val="00DC6639"/>
    <w:rsid w:val="00DD0E70"/>
    <w:rsid w:val="00DD2A7F"/>
    <w:rsid w:val="00DD3755"/>
    <w:rsid w:val="00DD3BA3"/>
    <w:rsid w:val="00DD3ED9"/>
    <w:rsid w:val="00DD4493"/>
    <w:rsid w:val="00DD5D41"/>
    <w:rsid w:val="00DD7060"/>
    <w:rsid w:val="00DE2CE6"/>
    <w:rsid w:val="00DE3E1B"/>
    <w:rsid w:val="00DE541F"/>
    <w:rsid w:val="00DE716D"/>
    <w:rsid w:val="00DE7821"/>
    <w:rsid w:val="00DF0C3D"/>
    <w:rsid w:val="00DF1895"/>
    <w:rsid w:val="00DF2244"/>
    <w:rsid w:val="00DF5EE9"/>
    <w:rsid w:val="00DF7764"/>
    <w:rsid w:val="00E014E0"/>
    <w:rsid w:val="00E01609"/>
    <w:rsid w:val="00E04FAF"/>
    <w:rsid w:val="00E05280"/>
    <w:rsid w:val="00E0687F"/>
    <w:rsid w:val="00E11292"/>
    <w:rsid w:val="00E125BC"/>
    <w:rsid w:val="00E13DA2"/>
    <w:rsid w:val="00E14502"/>
    <w:rsid w:val="00E15629"/>
    <w:rsid w:val="00E163E9"/>
    <w:rsid w:val="00E20AAA"/>
    <w:rsid w:val="00E215FA"/>
    <w:rsid w:val="00E24687"/>
    <w:rsid w:val="00E25E68"/>
    <w:rsid w:val="00E25ECE"/>
    <w:rsid w:val="00E26D92"/>
    <w:rsid w:val="00E32A71"/>
    <w:rsid w:val="00E3383F"/>
    <w:rsid w:val="00E37318"/>
    <w:rsid w:val="00E4281E"/>
    <w:rsid w:val="00E466AC"/>
    <w:rsid w:val="00E470ED"/>
    <w:rsid w:val="00E4759A"/>
    <w:rsid w:val="00E51F26"/>
    <w:rsid w:val="00E52088"/>
    <w:rsid w:val="00E53B3C"/>
    <w:rsid w:val="00E54A8A"/>
    <w:rsid w:val="00E55AD5"/>
    <w:rsid w:val="00E5756C"/>
    <w:rsid w:val="00E606E9"/>
    <w:rsid w:val="00E6120B"/>
    <w:rsid w:val="00E661C3"/>
    <w:rsid w:val="00E711CF"/>
    <w:rsid w:val="00E74F4C"/>
    <w:rsid w:val="00E7621B"/>
    <w:rsid w:val="00E7727B"/>
    <w:rsid w:val="00E77326"/>
    <w:rsid w:val="00E77667"/>
    <w:rsid w:val="00E77BB1"/>
    <w:rsid w:val="00E77DDF"/>
    <w:rsid w:val="00E805FF"/>
    <w:rsid w:val="00E82E69"/>
    <w:rsid w:val="00E84105"/>
    <w:rsid w:val="00E84690"/>
    <w:rsid w:val="00E866C0"/>
    <w:rsid w:val="00E8792A"/>
    <w:rsid w:val="00E9017D"/>
    <w:rsid w:val="00E92A6C"/>
    <w:rsid w:val="00E931A6"/>
    <w:rsid w:val="00E942D8"/>
    <w:rsid w:val="00E966A7"/>
    <w:rsid w:val="00E97BF5"/>
    <w:rsid w:val="00EA0FC3"/>
    <w:rsid w:val="00EA1133"/>
    <w:rsid w:val="00EA70BA"/>
    <w:rsid w:val="00EA78E4"/>
    <w:rsid w:val="00EA7A21"/>
    <w:rsid w:val="00EA7D27"/>
    <w:rsid w:val="00EB1B06"/>
    <w:rsid w:val="00EB2E46"/>
    <w:rsid w:val="00EB3709"/>
    <w:rsid w:val="00EB3B6F"/>
    <w:rsid w:val="00EB42DF"/>
    <w:rsid w:val="00EB4336"/>
    <w:rsid w:val="00EB63CF"/>
    <w:rsid w:val="00EB7518"/>
    <w:rsid w:val="00EC0FF5"/>
    <w:rsid w:val="00EC1087"/>
    <w:rsid w:val="00EC2480"/>
    <w:rsid w:val="00EC2E82"/>
    <w:rsid w:val="00EC61B8"/>
    <w:rsid w:val="00EC634A"/>
    <w:rsid w:val="00ED06F8"/>
    <w:rsid w:val="00ED0DFB"/>
    <w:rsid w:val="00ED1AFE"/>
    <w:rsid w:val="00ED272C"/>
    <w:rsid w:val="00ED2E43"/>
    <w:rsid w:val="00ED399E"/>
    <w:rsid w:val="00ED5CB3"/>
    <w:rsid w:val="00ED600D"/>
    <w:rsid w:val="00ED60EA"/>
    <w:rsid w:val="00ED6E05"/>
    <w:rsid w:val="00EE0083"/>
    <w:rsid w:val="00EE27FE"/>
    <w:rsid w:val="00EE3D25"/>
    <w:rsid w:val="00EE47C1"/>
    <w:rsid w:val="00EE66E2"/>
    <w:rsid w:val="00EE77C8"/>
    <w:rsid w:val="00EE78B0"/>
    <w:rsid w:val="00EF02AB"/>
    <w:rsid w:val="00EF13B4"/>
    <w:rsid w:val="00EF3FDB"/>
    <w:rsid w:val="00EF57FB"/>
    <w:rsid w:val="00EF7808"/>
    <w:rsid w:val="00EF7D44"/>
    <w:rsid w:val="00F02F19"/>
    <w:rsid w:val="00F12D2A"/>
    <w:rsid w:val="00F1453C"/>
    <w:rsid w:val="00F147E3"/>
    <w:rsid w:val="00F1558C"/>
    <w:rsid w:val="00F162BA"/>
    <w:rsid w:val="00F16966"/>
    <w:rsid w:val="00F16CA4"/>
    <w:rsid w:val="00F17430"/>
    <w:rsid w:val="00F21319"/>
    <w:rsid w:val="00F21693"/>
    <w:rsid w:val="00F2339D"/>
    <w:rsid w:val="00F27E91"/>
    <w:rsid w:val="00F33E1E"/>
    <w:rsid w:val="00F354EF"/>
    <w:rsid w:val="00F36E34"/>
    <w:rsid w:val="00F37DA4"/>
    <w:rsid w:val="00F41A65"/>
    <w:rsid w:val="00F41E79"/>
    <w:rsid w:val="00F43117"/>
    <w:rsid w:val="00F440E3"/>
    <w:rsid w:val="00F449F6"/>
    <w:rsid w:val="00F44AC0"/>
    <w:rsid w:val="00F45197"/>
    <w:rsid w:val="00F46BCB"/>
    <w:rsid w:val="00F5130F"/>
    <w:rsid w:val="00F517BF"/>
    <w:rsid w:val="00F53FBF"/>
    <w:rsid w:val="00F5462F"/>
    <w:rsid w:val="00F60846"/>
    <w:rsid w:val="00F62C97"/>
    <w:rsid w:val="00F63B56"/>
    <w:rsid w:val="00F64347"/>
    <w:rsid w:val="00F64810"/>
    <w:rsid w:val="00F64F97"/>
    <w:rsid w:val="00F65C54"/>
    <w:rsid w:val="00F66566"/>
    <w:rsid w:val="00F72C05"/>
    <w:rsid w:val="00F73D0D"/>
    <w:rsid w:val="00F74241"/>
    <w:rsid w:val="00F74BD8"/>
    <w:rsid w:val="00F75048"/>
    <w:rsid w:val="00F76906"/>
    <w:rsid w:val="00F7709B"/>
    <w:rsid w:val="00F81520"/>
    <w:rsid w:val="00F81A79"/>
    <w:rsid w:val="00F84EAC"/>
    <w:rsid w:val="00F857D4"/>
    <w:rsid w:val="00F86CF1"/>
    <w:rsid w:val="00F915F9"/>
    <w:rsid w:val="00F9206A"/>
    <w:rsid w:val="00F92AE5"/>
    <w:rsid w:val="00F953B0"/>
    <w:rsid w:val="00F95EA9"/>
    <w:rsid w:val="00F97B28"/>
    <w:rsid w:val="00FA130D"/>
    <w:rsid w:val="00FA1BBC"/>
    <w:rsid w:val="00FA1C86"/>
    <w:rsid w:val="00FA24A3"/>
    <w:rsid w:val="00FA254D"/>
    <w:rsid w:val="00FA2DCC"/>
    <w:rsid w:val="00FA6368"/>
    <w:rsid w:val="00FB0481"/>
    <w:rsid w:val="00FB1D7A"/>
    <w:rsid w:val="00FB2689"/>
    <w:rsid w:val="00FB2A3D"/>
    <w:rsid w:val="00FB2AEE"/>
    <w:rsid w:val="00FB342A"/>
    <w:rsid w:val="00FB3DA4"/>
    <w:rsid w:val="00FB434C"/>
    <w:rsid w:val="00FB50DF"/>
    <w:rsid w:val="00FB5742"/>
    <w:rsid w:val="00FC1083"/>
    <w:rsid w:val="00FC1DBA"/>
    <w:rsid w:val="00FC2416"/>
    <w:rsid w:val="00FC254D"/>
    <w:rsid w:val="00FC2F0A"/>
    <w:rsid w:val="00FC5D0E"/>
    <w:rsid w:val="00FC75CB"/>
    <w:rsid w:val="00FC78DC"/>
    <w:rsid w:val="00FD2678"/>
    <w:rsid w:val="00FE068A"/>
    <w:rsid w:val="00FE19F7"/>
    <w:rsid w:val="00FE4193"/>
    <w:rsid w:val="00FE48CC"/>
    <w:rsid w:val="00FE5C5D"/>
    <w:rsid w:val="00FE6CAA"/>
    <w:rsid w:val="00FE6E02"/>
    <w:rsid w:val="00FE72AA"/>
    <w:rsid w:val="00FF0953"/>
    <w:rsid w:val="00FF0DF6"/>
    <w:rsid w:val="00FF12F5"/>
    <w:rsid w:val="00FF36ED"/>
    <w:rsid w:val="00FF5575"/>
    <w:rsid w:val="00FF6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DC6F7"/>
  <w15:chartTrackingRefBased/>
  <w15:docId w15:val="{39D33489-8FEE-4D96-824F-1D83CB8A6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585F"/>
    <w:pPr>
      <w:spacing w:after="0" w:line="480" w:lineRule="auto"/>
    </w:pPr>
    <w:rPr>
      <w:sz w:val="24"/>
    </w:rPr>
  </w:style>
  <w:style w:type="paragraph" w:styleId="Heading1">
    <w:name w:val="heading 1"/>
    <w:basedOn w:val="Normal"/>
    <w:link w:val="Heading1Char"/>
    <w:uiPriority w:val="9"/>
    <w:qFormat/>
    <w:rsid w:val="006B338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56F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56F9"/>
    <w:rPr>
      <w:rFonts w:ascii="Segoe UI" w:hAnsi="Segoe UI" w:cs="Segoe UI"/>
      <w:sz w:val="18"/>
      <w:szCs w:val="18"/>
    </w:rPr>
  </w:style>
  <w:style w:type="character" w:styleId="CommentReference">
    <w:name w:val="annotation reference"/>
    <w:basedOn w:val="DefaultParagraphFont"/>
    <w:uiPriority w:val="99"/>
    <w:semiHidden/>
    <w:unhideWhenUsed/>
    <w:rsid w:val="001F56F9"/>
    <w:rPr>
      <w:sz w:val="16"/>
      <w:szCs w:val="16"/>
    </w:rPr>
  </w:style>
  <w:style w:type="paragraph" w:styleId="CommentText">
    <w:name w:val="annotation text"/>
    <w:basedOn w:val="Normal"/>
    <w:link w:val="CommentTextChar"/>
    <w:uiPriority w:val="99"/>
    <w:semiHidden/>
    <w:unhideWhenUsed/>
    <w:rsid w:val="001F56F9"/>
    <w:pPr>
      <w:spacing w:line="240" w:lineRule="auto"/>
    </w:pPr>
    <w:rPr>
      <w:sz w:val="20"/>
      <w:szCs w:val="20"/>
    </w:rPr>
  </w:style>
  <w:style w:type="character" w:customStyle="1" w:styleId="CommentTextChar">
    <w:name w:val="Comment Text Char"/>
    <w:basedOn w:val="DefaultParagraphFont"/>
    <w:link w:val="CommentText"/>
    <w:uiPriority w:val="99"/>
    <w:semiHidden/>
    <w:rsid w:val="001F56F9"/>
    <w:rPr>
      <w:sz w:val="20"/>
      <w:szCs w:val="20"/>
    </w:rPr>
  </w:style>
  <w:style w:type="paragraph" w:styleId="ListParagraph">
    <w:name w:val="List Paragraph"/>
    <w:basedOn w:val="Normal"/>
    <w:uiPriority w:val="34"/>
    <w:qFormat/>
    <w:rsid w:val="00334663"/>
    <w:pPr>
      <w:ind w:left="720"/>
      <w:contextualSpacing/>
    </w:pPr>
  </w:style>
  <w:style w:type="paragraph" w:styleId="Header">
    <w:name w:val="header"/>
    <w:basedOn w:val="Normal"/>
    <w:link w:val="HeaderChar"/>
    <w:uiPriority w:val="99"/>
    <w:unhideWhenUsed/>
    <w:rsid w:val="0074227A"/>
    <w:pPr>
      <w:tabs>
        <w:tab w:val="center" w:pos="4680"/>
        <w:tab w:val="right" w:pos="9360"/>
      </w:tabs>
      <w:spacing w:line="240" w:lineRule="auto"/>
    </w:pPr>
  </w:style>
  <w:style w:type="character" w:customStyle="1" w:styleId="HeaderChar">
    <w:name w:val="Header Char"/>
    <w:basedOn w:val="DefaultParagraphFont"/>
    <w:link w:val="Header"/>
    <w:uiPriority w:val="99"/>
    <w:rsid w:val="0074227A"/>
  </w:style>
  <w:style w:type="paragraph" w:styleId="Footer">
    <w:name w:val="footer"/>
    <w:basedOn w:val="Normal"/>
    <w:link w:val="FooterChar"/>
    <w:uiPriority w:val="99"/>
    <w:unhideWhenUsed/>
    <w:rsid w:val="0074227A"/>
    <w:pPr>
      <w:tabs>
        <w:tab w:val="center" w:pos="4680"/>
        <w:tab w:val="right" w:pos="9360"/>
      </w:tabs>
      <w:spacing w:line="240" w:lineRule="auto"/>
    </w:pPr>
  </w:style>
  <w:style w:type="character" w:customStyle="1" w:styleId="FooterChar">
    <w:name w:val="Footer Char"/>
    <w:basedOn w:val="DefaultParagraphFont"/>
    <w:link w:val="Footer"/>
    <w:uiPriority w:val="99"/>
    <w:rsid w:val="0074227A"/>
  </w:style>
  <w:style w:type="character" w:styleId="PlaceholderText">
    <w:name w:val="Placeholder Text"/>
    <w:basedOn w:val="DefaultParagraphFont"/>
    <w:uiPriority w:val="99"/>
    <w:semiHidden/>
    <w:rsid w:val="00EC2E82"/>
    <w:rPr>
      <w:color w:val="808080"/>
    </w:rPr>
  </w:style>
  <w:style w:type="paragraph" w:styleId="CommentSubject">
    <w:name w:val="annotation subject"/>
    <w:basedOn w:val="CommentText"/>
    <w:next w:val="CommentText"/>
    <w:link w:val="CommentSubjectChar"/>
    <w:uiPriority w:val="99"/>
    <w:semiHidden/>
    <w:unhideWhenUsed/>
    <w:rsid w:val="00A723AA"/>
    <w:rPr>
      <w:b/>
      <w:bCs/>
    </w:rPr>
  </w:style>
  <w:style w:type="character" w:customStyle="1" w:styleId="CommentSubjectChar">
    <w:name w:val="Comment Subject Char"/>
    <w:basedOn w:val="CommentTextChar"/>
    <w:link w:val="CommentSubject"/>
    <w:uiPriority w:val="99"/>
    <w:semiHidden/>
    <w:rsid w:val="00A723AA"/>
    <w:rPr>
      <w:b/>
      <w:bCs/>
      <w:sz w:val="20"/>
      <w:szCs w:val="20"/>
    </w:rPr>
  </w:style>
  <w:style w:type="paragraph" w:styleId="Revision">
    <w:name w:val="Revision"/>
    <w:hidden/>
    <w:uiPriority w:val="99"/>
    <w:semiHidden/>
    <w:rsid w:val="00F43117"/>
    <w:pPr>
      <w:spacing w:after="0" w:line="240" w:lineRule="auto"/>
    </w:pPr>
  </w:style>
  <w:style w:type="table" w:styleId="TableGrid">
    <w:name w:val="Table Grid"/>
    <w:basedOn w:val="TableNormal"/>
    <w:uiPriority w:val="39"/>
    <w:rsid w:val="00B37F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449F6"/>
    <w:pPr>
      <w:spacing w:after="200" w:line="240" w:lineRule="auto"/>
    </w:pPr>
    <w:rPr>
      <w:i/>
      <w:iCs/>
      <w:color w:val="44546A" w:themeColor="text2"/>
      <w:sz w:val="18"/>
      <w:szCs w:val="18"/>
    </w:rPr>
  </w:style>
  <w:style w:type="character" w:styleId="Hyperlink">
    <w:name w:val="Hyperlink"/>
    <w:basedOn w:val="DefaultParagraphFont"/>
    <w:uiPriority w:val="99"/>
    <w:unhideWhenUsed/>
    <w:rsid w:val="005D2161"/>
    <w:rPr>
      <w:color w:val="0000FF"/>
      <w:u w:val="single"/>
    </w:rPr>
  </w:style>
  <w:style w:type="paragraph" w:customStyle="1" w:styleId="EndNoteBibliographyTitle">
    <w:name w:val="EndNote Bibliography Title"/>
    <w:basedOn w:val="Normal"/>
    <w:link w:val="EndNoteBibliographyTitleChar"/>
    <w:rsid w:val="00A35602"/>
    <w:pPr>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A35602"/>
    <w:rPr>
      <w:rFonts w:ascii="Calibri" w:hAnsi="Calibri" w:cs="Calibri"/>
      <w:noProof/>
    </w:rPr>
  </w:style>
  <w:style w:type="paragraph" w:customStyle="1" w:styleId="EndNoteBibliography">
    <w:name w:val="EndNote Bibliography"/>
    <w:basedOn w:val="Normal"/>
    <w:link w:val="EndNoteBibliographyChar"/>
    <w:rsid w:val="00A35602"/>
    <w:pPr>
      <w:spacing w:line="240" w:lineRule="auto"/>
    </w:pPr>
    <w:rPr>
      <w:rFonts w:ascii="Calibri" w:hAnsi="Calibri" w:cs="Calibri"/>
      <w:noProof/>
      <w:sz w:val="22"/>
    </w:rPr>
  </w:style>
  <w:style w:type="character" w:customStyle="1" w:styleId="EndNoteBibliographyChar">
    <w:name w:val="EndNote Bibliography Char"/>
    <w:basedOn w:val="DefaultParagraphFont"/>
    <w:link w:val="EndNoteBibliography"/>
    <w:rsid w:val="00A35602"/>
    <w:rPr>
      <w:rFonts w:ascii="Calibri" w:hAnsi="Calibri" w:cs="Calibri"/>
      <w:noProof/>
    </w:rPr>
  </w:style>
  <w:style w:type="paragraph" w:styleId="NormalWeb">
    <w:name w:val="Normal (Web)"/>
    <w:basedOn w:val="Normal"/>
    <w:uiPriority w:val="99"/>
    <w:unhideWhenUsed/>
    <w:rsid w:val="002E1428"/>
    <w:pPr>
      <w:spacing w:before="100" w:beforeAutospacing="1" w:after="100" w:afterAutospacing="1" w:line="240" w:lineRule="auto"/>
    </w:pPr>
    <w:rPr>
      <w:rFonts w:ascii="Times New Roman" w:eastAsia="Times New Roman" w:hAnsi="Times New Roman" w:cs="Times New Roman"/>
      <w:szCs w:val="24"/>
      <w:lang w:eastAsia="zh-CN"/>
    </w:rPr>
  </w:style>
  <w:style w:type="paragraph" w:styleId="Date">
    <w:name w:val="Date"/>
    <w:basedOn w:val="Normal"/>
    <w:next w:val="Normal"/>
    <w:link w:val="DateChar"/>
    <w:uiPriority w:val="99"/>
    <w:semiHidden/>
    <w:unhideWhenUsed/>
    <w:rsid w:val="002E1428"/>
  </w:style>
  <w:style w:type="character" w:customStyle="1" w:styleId="DateChar">
    <w:name w:val="Date Char"/>
    <w:basedOn w:val="DefaultParagraphFont"/>
    <w:link w:val="Date"/>
    <w:uiPriority w:val="99"/>
    <w:semiHidden/>
    <w:rsid w:val="002E1428"/>
  </w:style>
  <w:style w:type="character" w:styleId="LineNumber">
    <w:name w:val="line number"/>
    <w:basedOn w:val="DefaultParagraphFont"/>
    <w:uiPriority w:val="99"/>
    <w:semiHidden/>
    <w:unhideWhenUsed/>
    <w:rsid w:val="002E1428"/>
  </w:style>
  <w:style w:type="character" w:customStyle="1" w:styleId="UnresolvedMention1">
    <w:name w:val="Unresolved Mention1"/>
    <w:basedOn w:val="DefaultParagraphFont"/>
    <w:uiPriority w:val="99"/>
    <w:semiHidden/>
    <w:unhideWhenUsed/>
    <w:rsid w:val="00BF29D2"/>
    <w:rPr>
      <w:color w:val="605E5C"/>
      <w:shd w:val="clear" w:color="auto" w:fill="E1DFDD"/>
    </w:rPr>
  </w:style>
  <w:style w:type="character" w:customStyle="1" w:styleId="Heading1Char">
    <w:name w:val="Heading 1 Char"/>
    <w:basedOn w:val="DefaultParagraphFont"/>
    <w:link w:val="Heading1"/>
    <w:uiPriority w:val="9"/>
    <w:rsid w:val="006B3388"/>
    <w:rPr>
      <w:rFonts w:ascii="Times New Roman" w:eastAsia="Times New Roman" w:hAnsi="Times New Roman" w:cs="Times New Roman"/>
      <w:b/>
      <w:bCs/>
      <w:kern w:val="36"/>
      <w:sz w:val="48"/>
      <w:szCs w:val="48"/>
    </w:rPr>
  </w:style>
  <w:style w:type="character" w:customStyle="1" w:styleId="period">
    <w:name w:val="period"/>
    <w:basedOn w:val="DefaultParagraphFont"/>
    <w:rsid w:val="006B3388"/>
  </w:style>
  <w:style w:type="character" w:customStyle="1" w:styleId="cit">
    <w:name w:val="cit"/>
    <w:basedOn w:val="DefaultParagraphFont"/>
    <w:rsid w:val="006B3388"/>
  </w:style>
  <w:style w:type="character" w:customStyle="1" w:styleId="citation-doi">
    <w:name w:val="citation-doi"/>
    <w:basedOn w:val="DefaultParagraphFont"/>
    <w:rsid w:val="006B3388"/>
  </w:style>
  <w:style w:type="character" w:customStyle="1" w:styleId="ahead-of-print">
    <w:name w:val="ahead-of-print"/>
    <w:basedOn w:val="DefaultParagraphFont"/>
    <w:rsid w:val="006B3388"/>
  </w:style>
  <w:style w:type="character" w:customStyle="1" w:styleId="authors-list-item">
    <w:name w:val="authors-list-item"/>
    <w:basedOn w:val="DefaultParagraphFont"/>
    <w:rsid w:val="006B3388"/>
  </w:style>
  <w:style w:type="character" w:customStyle="1" w:styleId="author-sup-separator">
    <w:name w:val="author-sup-separator"/>
    <w:basedOn w:val="DefaultParagraphFont"/>
    <w:rsid w:val="006B3388"/>
  </w:style>
  <w:style w:type="character" w:customStyle="1" w:styleId="comma">
    <w:name w:val="comma"/>
    <w:basedOn w:val="DefaultParagraphFont"/>
    <w:rsid w:val="006B33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552589">
      <w:bodyDiv w:val="1"/>
      <w:marLeft w:val="0"/>
      <w:marRight w:val="0"/>
      <w:marTop w:val="0"/>
      <w:marBottom w:val="0"/>
      <w:divBdr>
        <w:top w:val="none" w:sz="0" w:space="0" w:color="auto"/>
        <w:left w:val="none" w:sz="0" w:space="0" w:color="auto"/>
        <w:bottom w:val="none" w:sz="0" w:space="0" w:color="auto"/>
        <w:right w:val="none" w:sz="0" w:space="0" w:color="auto"/>
      </w:divBdr>
    </w:div>
    <w:div w:id="986712748">
      <w:bodyDiv w:val="1"/>
      <w:marLeft w:val="0"/>
      <w:marRight w:val="0"/>
      <w:marTop w:val="0"/>
      <w:marBottom w:val="0"/>
      <w:divBdr>
        <w:top w:val="none" w:sz="0" w:space="0" w:color="auto"/>
        <w:left w:val="none" w:sz="0" w:space="0" w:color="auto"/>
        <w:bottom w:val="none" w:sz="0" w:space="0" w:color="auto"/>
        <w:right w:val="none" w:sz="0" w:space="0" w:color="auto"/>
      </w:divBdr>
    </w:div>
    <w:div w:id="1485928924">
      <w:bodyDiv w:val="1"/>
      <w:marLeft w:val="0"/>
      <w:marRight w:val="0"/>
      <w:marTop w:val="0"/>
      <w:marBottom w:val="0"/>
      <w:divBdr>
        <w:top w:val="none" w:sz="0" w:space="0" w:color="auto"/>
        <w:left w:val="none" w:sz="0" w:space="0" w:color="auto"/>
        <w:bottom w:val="none" w:sz="0" w:space="0" w:color="auto"/>
        <w:right w:val="none" w:sz="0" w:space="0" w:color="auto"/>
      </w:divBdr>
    </w:div>
    <w:div w:id="1985428876">
      <w:bodyDiv w:val="1"/>
      <w:marLeft w:val="0"/>
      <w:marRight w:val="0"/>
      <w:marTop w:val="0"/>
      <w:marBottom w:val="0"/>
      <w:divBdr>
        <w:top w:val="none" w:sz="0" w:space="0" w:color="auto"/>
        <w:left w:val="none" w:sz="0" w:space="0" w:color="auto"/>
        <w:bottom w:val="none" w:sz="0" w:space="0" w:color="auto"/>
        <w:right w:val="none" w:sz="0" w:space="0" w:color="auto"/>
      </w:divBdr>
      <w:divsChild>
        <w:div w:id="1130170714">
          <w:marLeft w:val="0"/>
          <w:marRight w:val="0"/>
          <w:marTop w:val="0"/>
          <w:marBottom w:val="0"/>
          <w:divBdr>
            <w:top w:val="none" w:sz="0" w:space="0" w:color="auto"/>
            <w:left w:val="none" w:sz="0" w:space="0" w:color="auto"/>
            <w:bottom w:val="none" w:sz="0" w:space="0" w:color="auto"/>
            <w:right w:val="none" w:sz="0" w:space="0" w:color="auto"/>
          </w:divBdr>
          <w:divsChild>
            <w:div w:id="629746993">
              <w:marLeft w:val="0"/>
              <w:marRight w:val="0"/>
              <w:marTop w:val="0"/>
              <w:marBottom w:val="0"/>
              <w:divBdr>
                <w:top w:val="none" w:sz="0" w:space="0" w:color="auto"/>
                <w:left w:val="none" w:sz="0" w:space="0" w:color="auto"/>
                <w:bottom w:val="none" w:sz="0" w:space="0" w:color="auto"/>
                <w:right w:val="none" w:sz="0" w:space="0" w:color="auto"/>
              </w:divBdr>
              <w:divsChild>
                <w:div w:id="901987840">
                  <w:marLeft w:val="0"/>
                  <w:marRight w:val="0"/>
                  <w:marTop w:val="0"/>
                  <w:marBottom w:val="0"/>
                  <w:divBdr>
                    <w:top w:val="none" w:sz="0" w:space="0" w:color="auto"/>
                    <w:left w:val="none" w:sz="0" w:space="0" w:color="auto"/>
                    <w:bottom w:val="none" w:sz="0" w:space="0" w:color="auto"/>
                    <w:right w:val="none" w:sz="0" w:space="0" w:color="auto"/>
                  </w:divBdr>
                  <w:divsChild>
                    <w:div w:id="17114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761561">
          <w:marLeft w:val="0"/>
          <w:marRight w:val="0"/>
          <w:marTop w:val="0"/>
          <w:marBottom w:val="0"/>
          <w:divBdr>
            <w:top w:val="none" w:sz="0" w:space="0" w:color="auto"/>
            <w:left w:val="none" w:sz="0" w:space="0" w:color="auto"/>
            <w:bottom w:val="none" w:sz="0" w:space="0" w:color="auto"/>
            <w:right w:val="none" w:sz="0" w:space="0" w:color="auto"/>
          </w:divBdr>
          <w:divsChild>
            <w:div w:id="1959144006">
              <w:marLeft w:val="0"/>
              <w:marRight w:val="0"/>
              <w:marTop w:val="0"/>
              <w:marBottom w:val="0"/>
              <w:divBdr>
                <w:top w:val="none" w:sz="0" w:space="0" w:color="auto"/>
                <w:left w:val="none" w:sz="0" w:space="0" w:color="auto"/>
                <w:bottom w:val="none" w:sz="0" w:space="0" w:color="auto"/>
                <w:right w:val="none" w:sz="0" w:space="0" w:color="auto"/>
              </w:divBdr>
              <w:divsChild>
                <w:div w:id="150635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76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ubmed.ncbi.nlm.nih.gov/?sort=pubdate&amp;term=Ruoff+P&amp;cauthor_id=32212037" TargetMode="External"/><Relationship Id="rId2" Type="http://schemas.openxmlformats.org/officeDocument/2006/relationships/hyperlink" Target="https://pubmed.ncbi.nlm.nih.gov/32212037/" TargetMode="External"/><Relationship Id="rId1" Type="http://schemas.openxmlformats.org/officeDocument/2006/relationships/hyperlink" Target="https://pubmed.ncbi.nlm.nih.gov/?sort=pubdate&amp;term=Gonze+D&amp;cauthor_id=32212037" TargetMode="External"/><Relationship Id="rId4" Type="http://schemas.openxmlformats.org/officeDocument/2006/relationships/hyperlink" Target="https://pubmed.ncbi.nlm.nih.gov/32212037/"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chenjing@vt.edu"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tyson@vt.ed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0750F-0698-461E-BB0E-C16218246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7748</TotalTime>
  <Pages>38</Pages>
  <Words>9526</Words>
  <Characters>54299</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Tyson, John</dc:creator>
  <cp:keywords/>
  <dc:description/>
  <cp:lastModifiedBy>Yao, Xiangyu</cp:lastModifiedBy>
  <cp:revision>45</cp:revision>
  <cp:lastPrinted>2021-10-21T21:56:00Z</cp:lastPrinted>
  <dcterms:created xsi:type="dcterms:W3CDTF">2021-10-22T21:24:00Z</dcterms:created>
  <dcterms:modified xsi:type="dcterms:W3CDTF">2022-01-08T21:31:00Z</dcterms:modified>
</cp:coreProperties>
</file>